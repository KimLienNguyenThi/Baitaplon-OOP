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03AA59" w14:textId="77777777" w:rsidR="00C91173" w:rsidRPr="00B173E0" w:rsidRDefault="00C91173" w:rsidP="00C91173">
      <w:pPr>
        <w:spacing w:line="276" w:lineRule="auto"/>
        <w:ind w:left="-567" w:firstLine="0"/>
        <w:jc w:val="center"/>
        <w:rPr>
          <w:b/>
          <w:bCs/>
          <w:sz w:val="28"/>
        </w:rPr>
      </w:pPr>
      <w:r w:rsidRPr="00B173E0">
        <w:rPr>
          <w:b/>
          <w:bCs/>
          <w:sz w:val="28"/>
        </w:rPr>
        <w:t>TRƯỜNG ĐẠI HỌC GIAO THÔNG VẬN TẢI</w:t>
      </w:r>
    </w:p>
    <w:p w14:paraId="04AACD63" w14:textId="77777777" w:rsidR="00C91173" w:rsidRPr="00B173E0" w:rsidRDefault="00C91173" w:rsidP="00C91173">
      <w:pPr>
        <w:spacing w:line="276" w:lineRule="auto"/>
        <w:ind w:left="-567" w:firstLine="0"/>
        <w:jc w:val="center"/>
        <w:rPr>
          <w:b/>
          <w:bCs/>
          <w:sz w:val="28"/>
        </w:rPr>
      </w:pPr>
      <w:r w:rsidRPr="00B173E0">
        <w:rPr>
          <w:b/>
          <w:bCs/>
          <w:sz w:val="28"/>
        </w:rPr>
        <w:t>PHÂN HIỆU TẠI THÀNH PHỐ HỒ CHÍ MINH</w:t>
      </w:r>
    </w:p>
    <w:p w14:paraId="2795F328" w14:textId="77777777" w:rsidR="00C91173" w:rsidRPr="00B173E0" w:rsidRDefault="00C91173" w:rsidP="00C91173">
      <w:pPr>
        <w:spacing w:line="276" w:lineRule="auto"/>
        <w:ind w:left="-567" w:firstLine="0"/>
        <w:jc w:val="center"/>
        <w:rPr>
          <w:b/>
          <w:bCs/>
          <w:sz w:val="28"/>
        </w:rPr>
      </w:pPr>
      <w:r w:rsidRPr="00B173E0">
        <w:rPr>
          <w:b/>
          <w:bCs/>
          <w:sz w:val="28"/>
        </w:rPr>
        <w:t>BỘ MÔN CÔNG NGHỆ THÔNG TIN</w:t>
      </w:r>
    </w:p>
    <w:p w14:paraId="3E9E209A" w14:textId="77777777" w:rsidR="00C91173" w:rsidRPr="00B173E0" w:rsidRDefault="00C91173" w:rsidP="00C91173">
      <w:pPr>
        <w:spacing w:line="276" w:lineRule="auto"/>
        <w:ind w:left="-567" w:firstLine="0"/>
        <w:jc w:val="center"/>
        <w:rPr>
          <w:szCs w:val="26"/>
        </w:rPr>
      </w:pPr>
    </w:p>
    <w:p w14:paraId="5355910B" w14:textId="77777777" w:rsidR="00C91173" w:rsidRPr="00B173E0" w:rsidRDefault="00C91173" w:rsidP="00C91173">
      <w:pPr>
        <w:spacing w:line="276" w:lineRule="auto"/>
        <w:ind w:left="-567" w:firstLine="0"/>
        <w:jc w:val="center"/>
        <w:rPr>
          <w:sz w:val="24"/>
          <w:szCs w:val="24"/>
        </w:rPr>
      </w:pPr>
      <w:r w:rsidRPr="00B173E0">
        <w:rPr>
          <w:noProof/>
          <w:sz w:val="24"/>
          <w:szCs w:val="24"/>
        </w:rPr>
        <w:drawing>
          <wp:inline distT="0" distB="0" distL="0" distR="0" wp14:anchorId="39E08999" wp14:editId="760B76D7">
            <wp:extent cx="819150" cy="81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255" cy="819255"/>
                    </a:xfrm>
                    <a:prstGeom prst="rect">
                      <a:avLst/>
                    </a:prstGeom>
                  </pic:spPr>
                </pic:pic>
              </a:graphicData>
            </a:graphic>
          </wp:inline>
        </w:drawing>
      </w:r>
    </w:p>
    <w:p w14:paraId="14AA341B" w14:textId="77777777" w:rsidR="00C91173" w:rsidRPr="00B173E0" w:rsidRDefault="00C91173" w:rsidP="00C91173">
      <w:pPr>
        <w:spacing w:line="276" w:lineRule="auto"/>
        <w:jc w:val="center"/>
        <w:rPr>
          <w:szCs w:val="26"/>
        </w:rPr>
      </w:pPr>
    </w:p>
    <w:p w14:paraId="609DB2DE" w14:textId="77777777" w:rsidR="00C91173" w:rsidRPr="00B173E0" w:rsidRDefault="00C91173" w:rsidP="00C91173">
      <w:pPr>
        <w:spacing w:line="276" w:lineRule="auto"/>
        <w:ind w:left="-567" w:firstLine="0"/>
        <w:jc w:val="center"/>
        <w:rPr>
          <w:b/>
          <w:bCs/>
          <w:sz w:val="30"/>
          <w:szCs w:val="30"/>
        </w:rPr>
      </w:pPr>
      <w:r w:rsidRPr="00B173E0">
        <w:rPr>
          <w:b/>
          <w:bCs/>
          <w:sz w:val="30"/>
          <w:szCs w:val="30"/>
        </w:rPr>
        <w:t>BÁO CÁO BÀI TẬP LỚN</w:t>
      </w:r>
    </w:p>
    <w:p w14:paraId="1CE3DE4B" w14:textId="77777777" w:rsidR="00C91173" w:rsidRPr="00B173E0" w:rsidRDefault="00C91173" w:rsidP="00C91173">
      <w:pPr>
        <w:spacing w:line="276" w:lineRule="auto"/>
        <w:jc w:val="center"/>
        <w:rPr>
          <w:b/>
          <w:bCs/>
          <w:sz w:val="24"/>
          <w:szCs w:val="24"/>
        </w:rPr>
      </w:pPr>
    </w:p>
    <w:p w14:paraId="6CD3AF72" w14:textId="77777777" w:rsidR="00C91173" w:rsidRPr="00B173E0" w:rsidRDefault="00C91173" w:rsidP="00C91173">
      <w:pPr>
        <w:spacing w:line="276" w:lineRule="auto"/>
        <w:ind w:left="-567" w:firstLine="0"/>
        <w:jc w:val="center"/>
        <w:rPr>
          <w:b/>
          <w:bCs/>
          <w:sz w:val="32"/>
          <w:szCs w:val="32"/>
        </w:rPr>
      </w:pPr>
      <w:r w:rsidRPr="00B173E0">
        <w:rPr>
          <w:b/>
          <w:bCs/>
          <w:sz w:val="32"/>
          <w:szCs w:val="32"/>
        </w:rPr>
        <w:t>ĐỀ TÀI: QUẢN LÝ RẠP CHIẾU PHIM</w:t>
      </w:r>
    </w:p>
    <w:p w14:paraId="0FFE9E34" w14:textId="77777777" w:rsidR="00C91173" w:rsidRPr="00B173E0" w:rsidRDefault="00C91173" w:rsidP="00C91173">
      <w:pPr>
        <w:spacing w:line="276" w:lineRule="auto"/>
        <w:jc w:val="center"/>
        <w:rPr>
          <w:b/>
          <w:bCs/>
          <w:sz w:val="24"/>
          <w:szCs w:val="24"/>
        </w:rPr>
      </w:pPr>
    </w:p>
    <w:p w14:paraId="3607F90C" w14:textId="77777777" w:rsidR="00C91173" w:rsidRPr="00B173E0" w:rsidRDefault="00C91173" w:rsidP="00C91173">
      <w:pPr>
        <w:spacing w:line="276" w:lineRule="auto"/>
        <w:jc w:val="center"/>
        <w:rPr>
          <w:b/>
          <w:bCs/>
          <w:sz w:val="24"/>
          <w:szCs w:val="24"/>
        </w:rPr>
      </w:pPr>
    </w:p>
    <w:p w14:paraId="6AEA1820" w14:textId="77777777" w:rsidR="00C91173" w:rsidRPr="00B173E0" w:rsidRDefault="00C91173" w:rsidP="00C91173">
      <w:pPr>
        <w:spacing w:line="276" w:lineRule="auto"/>
        <w:jc w:val="center"/>
        <w:rPr>
          <w:b/>
          <w:bCs/>
          <w:sz w:val="24"/>
          <w:szCs w:val="24"/>
        </w:rPr>
      </w:pPr>
    </w:p>
    <w:p w14:paraId="31AC6A81" w14:textId="77777777" w:rsidR="00C91173" w:rsidRPr="00B173E0" w:rsidRDefault="00C91173" w:rsidP="00C91173">
      <w:pPr>
        <w:spacing w:line="276" w:lineRule="auto"/>
        <w:jc w:val="left"/>
        <w:rPr>
          <w:b/>
          <w:bCs/>
          <w:sz w:val="28"/>
        </w:rPr>
      </w:pPr>
      <w:r w:rsidRPr="00B173E0">
        <w:rPr>
          <w:sz w:val="28"/>
        </w:rPr>
        <w:t xml:space="preserve">Giảng viên hướng dẫn: </w:t>
      </w:r>
      <w:r w:rsidRPr="00B173E0">
        <w:rPr>
          <w:b/>
          <w:bCs/>
          <w:sz w:val="28"/>
        </w:rPr>
        <w:t>Th.S TRẦN THỊ DUNG</w:t>
      </w:r>
    </w:p>
    <w:p w14:paraId="3E7E997A" w14:textId="77777777" w:rsidR="00C91173" w:rsidRPr="00B173E0" w:rsidRDefault="00C91173" w:rsidP="00C91173">
      <w:pPr>
        <w:spacing w:line="276" w:lineRule="auto"/>
        <w:jc w:val="left"/>
        <w:rPr>
          <w:sz w:val="28"/>
        </w:rPr>
      </w:pPr>
    </w:p>
    <w:p w14:paraId="19D2A328" w14:textId="2A968210" w:rsidR="00C91173" w:rsidRPr="00B173E0" w:rsidRDefault="00C91173" w:rsidP="00C91173">
      <w:pPr>
        <w:spacing w:line="276" w:lineRule="auto"/>
        <w:jc w:val="left"/>
        <w:rPr>
          <w:b/>
          <w:bCs/>
          <w:sz w:val="28"/>
        </w:rPr>
      </w:pPr>
      <w:r w:rsidRPr="00B173E0">
        <w:rPr>
          <w:sz w:val="28"/>
        </w:rPr>
        <w:t xml:space="preserve">Sinh viên thực hiện: </w:t>
      </w:r>
      <w:r w:rsidR="0013115E">
        <w:rPr>
          <w:sz w:val="28"/>
        </w:rPr>
        <w:t xml:space="preserve"> </w:t>
      </w:r>
      <w:r w:rsidR="0013115E" w:rsidRPr="0013115E">
        <w:rPr>
          <w:b/>
          <w:sz w:val="28"/>
        </w:rPr>
        <w:t>NGUYỄN THỊ KIM LIÊN</w:t>
      </w:r>
    </w:p>
    <w:p w14:paraId="40C9F419" w14:textId="77777777" w:rsidR="00C91173" w:rsidRPr="00B173E0" w:rsidRDefault="00C91173" w:rsidP="00C91173">
      <w:pPr>
        <w:spacing w:line="276" w:lineRule="auto"/>
        <w:jc w:val="left"/>
        <w:rPr>
          <w:sz w:val="28"/>
        </w:rPr>
      </w:pPr>
    </w:p>
    <w:p w14:paraId="1EA63043" w14:textId="77777777" w:rsidR="00C91173" w:rsidRPr="00B173E0" w:rsidRDefault="00C91173" w:rsidP="00C91173">
      <w:pPr>
        <w:spacing w:line="276" w:lineRule="auto"/>
        <w:jc w:val="left"/>
        <w:rPr>
          <w:b/>
          <w:bCs/>
          <w:sz w:val="28"/>
        </w:rPr>
      </w:pPr>
      <w:r w:rsidRPr="00B173E0">
        <w:rPr>
          <w:sz w:val="28"/>
        </w:rPr>
        <w:t xml:space="preserve">Lớp: </w:t>
      </w:r>
      <w:r w:rsidRPr="00B173E0">
        <w:rPr>
          <w:b/>
          <w:bCs/>
          <w:sz w:val="28"/>
        </w:rPr>
        <w:t>CÔNG NGHỆ THÔNG TIN</w:t>
      </w:r>
    </w:p>
    <w:p w14:paraId="68963143" w14:textId="77777777" w:rsidR="00C91173" w:rsidRPr="00B173E0" w:rsidRDefault="00C91173" w:rsidP="00C91173">
      <w:pPr>
        <w:spacing w:line="276" w:lineRule="auto"/>
        <w:jc w:val="left"/>
        <w:rPr>
          <w:b/>
          <w:bCs/>
          <w:sz w:val="28"/>
        </w:rPr>
      </w:pPr>
      <w:r w:rsidRPr="00B173E0">
        <w:rPr>
          <w:sz w:val="28"/>
        </w:rPr>
        <w:t xml:space="preserve">Khóa: </w:t>
      </w:r>
      <w:r w:rsidRPr="00B173E0">
        <w:rPr>
          <w:b/>
          <w:bCs/>
          <w:sz w:val="28"/>
        </w:rPr>
        <w:t>62</w:t>
      </w:r>
    </w:p>
    <w:p w14:paraId="64ECB6A6" w14:textId="77777777" w:rsidR="00C91173" w:rsidRPr="00B173E0" w:rsidRDefault="00C91173" w:rsidP="00C91173">
      <w:pPr>
        <w:spacing w:line="276" w:lineRule="auto"/>
        <w:jc w:val="center"/>
        <w:rPr>
          <w:sz w:val="24"/>
          <w:szCs w:val="24"/>
        </w:rPr>
      </w:pPr>
    </w:p>
    <w:p w14:paraId="6827D9F1" w14:textId="77777777" w:rsidR="00C91173" w:rsidRPr="00B173E0" w:rsidRDefault="00C91173" w:rsidP="00C91173">
      <w:pPr>
        <w:spacing w:line="276" w:lineRule="auto"/>
        <w:jc w:val="center"/>
        <w:rPr>
          <w:sz w:val="24"/>
          <w:szCs w:val="24"/>
        </w:rPr>
      </w:pPr>
    </w:p>
    <w:p w14:paraId="5BE0D202" w14:textId="77777777" w:rsidR="00C91173" w:rsidRPr="00B173E0" w:rsidRDefault="00C91173" w:rsidP="00C91173">
      <w:pPr>
        <w:spacing w:line="276" w:lineRule="auto"/>
        <w:jc w:val="center"/>
        <w:rPr>
          <w:sz w:val="24"/>
          <w:szCs w:val="24"/>
        </w:rPr>
      </w:pPr>
    </w:p>
    <w:p w14:paraId="5AE5804D" w14:textId="77777777" w:rsidR="00C91173" w:rsidRPr="00B173E0" w:rsidRDefault="00C91173" w:rsidP="00C91173">
      <w:pPr>
        <w:spacing w:line="276" w:lineRule="auto"/>
        <w:jc w:val="center"/>
        <w:rPr>
          <w:sz w:val="24"/>
          <w:szCs w:val="24"/>
        </w:rPr>
      </w:pPr>
    </w:p>
    <w:p w14:paraId="3177E131" w14:textId="77777777" w:rsidR="00C91173" w:rsidRPr="00B173E0" w:rsidRDefault="00C91173" w:rsidP="00C91173">
      <w:pPr>
        <w:spacing w:line="276" w:lineRule="auto"/>
        <w:ind w:firstLine="0"/>
        <w:rPr>
          <w:sz w:val="24"/>
          <w:szCs w:val="24"/>
        </w:rPr>
      </w:pPr>
    </w:p>
    <w:p w14:paraId="5F06D8C2" w14:textId="77777777" w:rsidR="00C91173" w:rsidRPr="00B173E0" w:rsidRDefault="00C91173" w:rsidP="00C91173">
      <w:pPr>
        <w:spacing w:line="276" w:lineRule="auto"/>
        <w:ind w:firstLine="0"/>
        <w:rPr>
          <w:sz w:val="24"/>
          <w:szCs w:val="24"/>
        </w:rPr>
      </w:pPr>
    </w:p>
    <w:p w14:paraId="24B68104" w14:textId="77777777" w:rsidR="00C91173" w:rsidRPr="00B173E0" w:rsidRDefault="00C91173" w:rsidP="00C91173">
      <w:pPr>
        <w:spacing w:line="276" w:lineRule="auto"/>
        <w:jc w:val="center"/>
        <w:rPr>
          <w:sz w:val="24"/>
          <w:szCs w:val="24"/>
        </w:rPr>
      </w:pPr>
    </w:p>
    <w:p w14:paraId="08803792" w14:textId="30DB0227" w:rsidR="00C91173" w:rsidRDefault="00C91173" w:rsidP="00C91173">
      <w:pPr>
        <w:spacing w:line="276" w:lineRule="auto"/>
        <w:ind w:firstLine="0"/>
        <w:jc w:val="right"/>
        <w:rPr>
          <w:szCs w:val="26"/>
        </w:rPr>
      </w:pPr>
      <w:r w:rsidRPr="00C91173">
        <w:rPr>
          <w:szCs w:val="26"/>
        </w:rPr>
        <w:t>Thành phố Hồ Chí Minh, ngày 22 tháng 11 năm 2022</w:t>
      </w:r>
    </w:p>
    <w:p w14:paraId="1221A058" w14:textId="77777777" w:rsidR="00C91173" w:rsidRDefault="00C91173" w:rsidP="00C91173">
      <w:pPr>
        <w:spacing w:line="276" w:lineRule="auto"/>
        <w:ind w:firstLine="0"/>
        <w:jc w:val="right"/>
        <w:rPr>
          <w:szCs w:val="26"/>
        </w:rPr>
        <w:sectPr w:rsidR="00C91173" w:rsidSect="00354D55">
          <w:pgSz w:w="12240" w:h="15840" w:code="1"/>
          <w:pgMar w:top="1134" w:right="851"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CEE694F" w14:textId="77777777" w:rsidR="00C91173" w:rsidRPr="00C91173" w:rsidRDefault="00C91173" w:rsidP="00C91173">
      <w:pPr>
        <w:spacing w:line="276" w:lineRule="auto"/>
        <w:ind w:firstLine="0"/>
        <w:jc w:val="right"/>
        <w:rPr>
          <w:szCs w:val="26"/>
        </w:rPr>
      </w:pPr>
    </w:p>
    <w:p w14:paraId="5264F765" w14:textId="77777777" w:rsidR="003D5BFB" w:rsidRPr="00B173E0" w:rsidRDefault="003D5BFB" w:rsidP="00B173E0">
      <w:pPr>
        <w:spacing w:line="276" w:lineRule="auto"/>
        <w:ind w:left="-567" w:firstLine="0"/>
        <w:jc w:val="center"/>
        <w:rPr>
          <w:b/>
          <w:bCs/>
          <w:sz w:val="28"/>
        </w:rPr>
      </w:pPr>
      <w:r w:rsidRPr="00B173E0">
        <w:rPr>
          <w:b/>
          <w:bCs/>
          <w:sz w:val="28"/>
        </w:rPr>
        <w:t>TRƯỜNG ĐẠI HỌC GIAO THÔNG VẬN TẢI</w:t>
      </w:r>
    </w:p>
    <w:p w14:paraId="0673C6AB" w14:textId="77777777" w:rsidR="003D5BFB" w:rsidRPr="00B173E0" w:rsidRDefault="003D5BFB" w:rsidP="00B173E0">
      <w:pPr>
        <w:spacing w:line="276" w:lineRule="auto"/>
        <w:ind w:left="-567" w:firstLine="0"/>
        <w:jc w:val="center"/>
        <w:rPr>
          <w:b/>
          <w:bCs/>
          <w:sz w:val="28"/>
        </w:rPr>
      </w:pPr>
      <w:r w:rsidRPr="00B173E0">
        <w:rPr>
          <w:b/>
          <w:bCs/>
          <w:sz w:val="28"/>
        </w:rPr>
        <w:t>PHÂN HIỆU TẠI THÀNH PHỐ HỒ CHÍ MINH</w:t>
      </w:r>
    </w:p>
    <w:p w14:paraId="229953F5" w14:textId="28C3DD42" w:rsidR="003D5BFB" w:rsidRPr="00B173E0" w:rsidRDefault="003D5BFB" w:rsidP="00B173E0">
      <w:pPr>
        <w:spacing w:line="276" w:lineRule="auto"/>
        <w:ind w:left="-567" w:firstLine="0"/>
        <w:jc w:val="center"/>
        <w:rPr>
          <w:b/>
          <w:bCs/>
          <w:sz w:val="28"/>
        </w:rPr>
      </w:pPr>
      <w:r w:rsidRPr="00B173E0">
        <w:rPr>
          <w:b/>
          <w:bCs/>
          <w:sz w:val="28"/>
        </w:rPr>
        <w:t>BỘ MÔN CÔNG NGHỆ THÔNG TIN</w:t>
      </w:r>
    </w:p>
    <w:p w14:paraId="7D0C0756" w14:textId="77777777" w:rsidR="00B173E0" w:rsidRPr="00B173E0" w:rsidRDefault="00B173E0" w:rsidP="00B173E0">
      <w:pPr>
        <w:spacing w:line="276" w:lineRule="auto"/>
        <w:ind w:left="-567" w:firstLine="0"/>
        <w:jc w:val="center"/>
        <w:rPr>
          <w:szCs w:val="26"/>
        </w:rPr>
      </w:pPr>
    </w:p>
    <w:p w14:paraId="6F369C91" w14:textId="77777777" w:rsidR="003D5BFB" w:rsidRPr="00B173E0" w:rsidRDefault="003D5BFB" w:rsidP="00B173E0">
      <w:pPr>
        <w:spacing w:line="276" w:lineRule="auto"/>
        <w:ind w:left="-567" w:firstLine="0"/>
        <w:jc w:val="center"/>
        <w:rPr>
          <w:sz w:val="24"/>
          <w:szCs w:val="24"/>
        </w:rPr>
      </w:pPr>
      <w:r w:rsidRPr="00B173E0">
        <w:rPr>
          <w:noProof/>
          <w:sz w:val="24"/>
          <w:szCs w:val="24"/>
        </w:rPr>
        <w:drawing>
          <wp:inline distT="0" distB="0" distL="0" distR="0" wp14:anchorId="32CD75D8" wp14:editId="0F2EB737">
            <wp:extent cx="819150"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255" cy="819255"/>
                    </a:xfrm>
                    <a:prstGeom prst="rect">
                      <a:avLst/>
                    </a:prstGeom>
                  </pic:spPr>
                </pic:pic>
              </a:graphicData>
            </a:graphic>
          </wp:inline>
        </w:drawing>
      </w:r>
    </w:p>
    <w:p w14:paraId="1D215A38" w14:textId="77777777" w:rsidR="003D5BFB" w:rsidRPr="00B173E0" w:rsidRDefault="003D5BFB" w:rsidP="00B173E0">
      <w:pPr>
        <w:spacing w:line="276" w:lineRule="auto"/>
        <w:jc w:val="center"/>
        <w:rPr>
          <w:szCs w:val="26"/>
        </w:rPr>
      </w:pPr>
    </w:p>
    <w:p w14:paraId="238ECD6B" w14:textId="77777777" w:rsidR="003D5BFB" w:rsidRPr="00B173E0" w:rsidRDefault="003D5BFB" w:rsidP="00B173E0">
      <w:pPr>
        <w:spacing w:line="276" w:lineRule="auto"/>
        <w:ind w:left="-567" w:firstLine="0"/>
        <w:jc w:val="center"/>
        <w:rPr>
          <w:b/>
          <w:bCs/>
          <w:sz w:val="30"/>
          <w:szCs w:val="30"/>
        </w:rPr>
      </w:pPr>
      <w:r w:rsidRPr="00B173E0">
        <w:rPr>
          <w:b/>
          <w:bCs/>
          <w:sz w:val="30"/>
          <w:szCs w:val="30"/>
        </w:rPr>
        <w:t>BÁO CÁO BÀI TẬP LỚN</w:t>
      </w:r>
    </w:p>
    <w:p w14:paraId="386B48C1" w14:textId="77777777" w:rsidR="003D5BFB" w:rsidRPr="00B173E0" w:rsidRDefault="003D5BFB" w:rsidP="00B173E0">
      <w:pPr>
        <w:spacing w:line="276" w:lineRule="auto"/>
        <w:jc w:val="center"/>
        <w:rPr>
          <w:b/>
          <w:bCs/>
          <w:sz w:val="24"/>
          <w:szCs w:val="24"/>
        </w:rPr>
      </w:pPr>
    </w:p>
    <w:p w14:paraId="06D2E783" w14:textId="77777777" w:rsidR="003D5BFB" w:rsidRPr="00B173E0" w:rsidRDefault="003D5BFB" w:rsidP="00B173E0">
      <w:pPr>
        <w:spacing w:line="276" w:lineRule="auto"/>
        <w:ind w:left="-567" w:firstLine="0"/>
        <w:jc w:val="center"/>
        <w:rPr>
          <w:b/>
          <w:bCs/>
          <w:sz w:val="32"/>
          <w:szCs w:val="32"/>
        </w:rPr>
      </w:pPr>
      <w:r w:rsidRPr="00B173E0">
        <w:rPr>
          <w:b/>
          <w:bCs/>
          <w:sz w:val="32"/>
          <w:szCs w:val="32"/>
        </w:rPr>
        <w:t>ĐỀ TÀI: QUẢN LÝ RẠP CHIẾU PHIM</w:t>
      </w:r>
    </w:p>
    <w:p w14:paraId="6408466F" w14:textId="77777777" w:rsidR="003D5BFB" w:rsidRPr="00B173E0" w:rsidRDefault="003D5BFB" w:rsidP="00B173E0">
      <w:pPr>
        <w:spacing w:line="276" w:lineRule="auto"/>
        <w:jc w:val="center"/>
        <w:rPr>
          <w:b/>
          <w:bCs/>
          <w:sz w:val="24"/>
          <w:szCs w:val="24"/>
        </w:rPr>
      </w:pPr>
    </w:p>
    <w:p w14:paraId="2C82F2DB" w14:textId="77777777" w:rsidR="003D5BFB" w:rsidRPr="00B173E0" w:rsidRDefault="003D5BFB" w:rsidP="00B173E0">
      <w:pPr>
        <w:spacing w:line="276" w:lineRule="auto"/>
        <w:jc w:val="center"/>
        <w:rPr>
          <w:b/>
          <w:bCs/>
          <w:sz w:val="24"/>
          <w:szCs w:val="24"/>
        </w:rPr>
      </w:pPr>
    </w:p>
    <w:p w14:paraId="36AB8FEE" w14:textId="77777777" w:rsidR="003D5BFB" w:rsidRPr="00B173E0" w:rsidRDefault="003D5BFB" w:rsidP="00B173E0">
      <w:pPr>
        <w:spacing w:line="276" w:lineRule="auto"/>
        <w:jc w:val="center"/>
        <w:rPr>
          <w:b/>
          <w:bCs/>
          <w:sz w:val="24"/>
          <w:szCs w:val="24"/>
        </w:rPr>
      </w:pPr>
    </w:p>
    <w:p w14:paraId="6EBD652A" w14:textId="77777777" w:rsidR="003D5BFB" w:rsidRPr="00B173E0" w:rsidRDefault="003D5BFB" w:rsidP="00B173E0">
      <w:pPr>
        <w:spacing w:line="276" w:lineRule="auto"/>
        <w:jc w:val="left"/>
        <w:rPr>
          <w:b/>
          <w:bCs/>
          <w:sz w:val="28"/>
        </w:rPr>
      </w:pPr>
      <w:r w:rsidRPr="00B173E0">
        <w:rPr>
          <w:sz w:val="28"/>
        </w:rPr>
        <w:t xml:space="preserve">Giảng viên hướng dẫn: </w:t>
      </w:r>
      <w:r w:rsidRPr="00B173E0">
        <w:rPr>
          <w:b/>
          <w:bCs/>
          <w:sz w:val="28"/>
        </w:rPr>
        <w:t>Th.S TRẦN THỊ DUNG</w:t>
      </w:r>
    </w:p>
    <w:p w14:paraId="72DEF5F0" w14:textId="77777777" w:rsidR="003D5BFB" w:rsidRPr="00B173E0" w:rsidRDefault="003D5BFB" w:rsidP="00B173E0">
      <w:pPr>
        <w:spacing w:line="276" w:lineRule="auto"/>
        <w:jc w:val="left"/>
        <w:rPr>
          <w:sz w:val="28"/>
        </w:rPr>
      </w:pPr>
    </w:p>
    <w:p w14:paraId="6E8DF7CA" w14:textId="0D2F8C7D" w:rsidR="003D5BFB" w:rsidRPr="00B173E0" w:rsidRDefault="003D5BFB" w:rsidP="00B173E0">
      <w:pPr>
        <w:spacing w:line="276" w:lineRule="auto"/>
        <w:jc w:val="left"/>
        <w:rPr>
          <w:b/>
          <w:bCs/>
          <w:sz w:val="28"/>
        </w:rPr>
      </w:pPr>
      <w:r w:rsidRPr="00B173E0">
        <w:rPr>
          <w:sz w:val="28"/>
        </w:rPr>
        <w:t xml:space="preserve">Sinh viên thực hiện: </w:t>
      </w:r>
      <w:r w:rsidR="00870B53" w:rsidRPr="0013115E">
        <w:rPr>
          <w:b/>
          <w:sz w:val="28"/>
        </w:rPr>
        <w:t>NGUYỄN THỊ KIM LIÊN</w:t>
      </w:r>
    </w:p>
    <w:p w14:paraId="5767E71C" w14:textId="77777777" w:rsidR="003D5BFB" w:rsidRPr="00B173E0" w:rsidRDefault="003D5BFB" w:rsidP="00B173E0">
      <w:pPr>
        <w:spacing w:line="276" w:lineRule="auto"/>
        <w:jc w:val="left"/>
        <w:rPr>
          <w:sz w:val="28"/>
        </w:rPr>
      </w:pPr>
    </w:p>
    <w:p w14:paraId="2753FDB2" w14:textId="518270B1" w:rsidR="003D5BFB" w:rsidRPr="00B173E0" w:rsidRDefault="003D5BFB" w:rsidP="00B173E0">
      <w:pPr>
        <w:spacing w:line="276" w:lineRule="auto"/>
        <w:jc w:val="left"/>
        <w:rPr>
          <w:b/>
          <w:bCs/>
          <w:sz w:val="28"/>
        </w:rPr>
      </w:pPr>
      <w:r w:rsidRPr="00B173E0">
        <w:rPr>
          <w:sz w:val="28"/>
        </w:rPr>
        <w:t xml:space="preserve">Lớp: </w:t>
      </w:r>
      <w:r w:rsidRPr="00B173E0">
        <w:rPr>
          <w:b/>
          <w:bCs/>
          <w:sz w:val="28"/>
        </w:rPr>
        <w:t>CÔNG NGHỆ THÔNG TIN</w:t>
      </w:r>
    </w:p>
    <w:p w14:paraId="5C38537A" w14:textId="77777777" w:rsidR="003D5BFB" w:rsidRPr="00B173E0" w:rsidRDefault="003D5BFB" w:rsidP="00B173E0">
      <w:pPr>
        <w:spacing w:line="276" w:lineRule="auto"/>
        <w:jc w:val="left"/>
        <w:rPr>
          <w:b/>
          <w:bCs/>
          <w:sz w:val="28"/>
        </w:rPr>
      </w:pPr>
      <w:r w:rsidRPr="00B173E0">
        <w:rPr>
          <w:sz w:val="28"/>
        </w:rPr>
        <w:t xml:space="preserve">Khóa: </w:t>
      </w:r>
      <w:r w:rsidRPr="00B173E0">
        <w:rPr>
          <w:b/>
          <w:bCs/>
          <w:sz w:val="28"/>
        </w:rPr>
        <w:t>62</w:t>
      </w:r>
    </w:p>
    <w:p w14:paraId="77E769E6" w14:textId="77777777" w:rsidR="003D5BFB" w:rsidRPr="00B173E0" w:rsidRDefault="003D5BFB" w:rsidP="00B173E0">
      <w:pPr>
        <w:spacing w:line="276" w:lineRule="auto"/>
        <w:jc w:val="center"/>
        <w:rPr>
          <w:sz w:val="24"/>
          <w:szCs w:val="24"/>
        </w:rPr>
      </w:pPr>
    </w:p>
    <w:p w14:paraId="03D6A30E" w14:textId="77777777" w:rsidR="003D5BFB" w:rsidRPr="00B173E0" w:rsidRDefault="003D5BFB" w:rsidP="00B173E0">
      <w:pPr>
        <w:spacing w:line="276" w:lineRule="auto"/>
        <w:jc w:val="center"/>
        <w:rPr>
          <w:sz w:val="24"/>
          <w:szCs w:val="24"/>
        </w:rPr>
      </w:pPr>
    </w:p>
    <w:p w14:paraId="5C3A055C" w14:textId="77777777" w:rsidR="003D5BFB" w:rsidRPr="00B173E0" w:rsidRDefault="003D5BFB" w:rsidP="00B173E0">
      <w:pPr>
        <w:spacing w:line="276" w:lineRule="auto"/>
        <w:jc w:val="center"/>
        <w:rPr>
          <w:sz w:val="24"/>
          <w:szCs w:val="24"/>
        </w:rPr>
      </w:pPr>
    </w:p>
    <w:p w14:paraId="38EC79E2" w14:textId="77777777" w:rsidR="003D5BFB" w:rsidRPr="00B173E0" w:rsidRDefault="003D5BFB" w:rsidP="00B173E0">
      <w:pPr>
        <w:spacing w:line="276" w:lineRule="auto"/>
        <w:jc w:val="center"/>
        <w:rPr>
          <w:sz w:val="24"/>
          <w:szCs w:val="24"/>
        </w:rPr>
      </w:pPr>
    </w:p>
    <w:p w14:paraId="1F254726" w14:textId="2E18B6F9" w:rsidR="003D5BFB" w:rsidRPr="00B173E0" w:rsidRDefault="003D5BFB" w:rsidP="00B173E0">
      <w:pPr>
        <w:spacing w:line="276" w:lineRule="auto"/>
        <w:ind w:firstLine="0"/>
        <w:rPr>
          <w:sz w:val="24"/>
          <w:szCs w:val="24"/>
        </w:rPr>
      </w:pPr>
    </w:p>
    <w:p w14:paraId="053043CE" w14:textId="77777777" w:rsidR="00B173E0" w:rsidRPr="00B173E0" w:rsidRDefault="00B173E0" w:rsidP="00B173E0">
      <w:pPr>
        <w:spacing w:line="276" w:lineRule="auto"/>
        <w:ind w:firstLine="0"/>
        <w:rPr>
          <w:sz w:val="24"/>
          <w:szCs w:val="24"/>
        </w:rPr>
      </w:pPr>
    </w:p>
    <w:p w14:paraId="742744E2" w14:textId="77777777" w:rsidR="003D5BFB" w:rsidRPr="00B173E0" w:rsidRDefault="003D5BFB" w:rsidP="00B173E0">
      <w:pPr>
        <w:spacing w:line="276" w:lineRule="auto"/>
        <w:jc w:val="center"/>
        <w:rPr>
          <w:sz w:val="24"/>
          <w:szCs w:val="24"/>
        </w:rPr>
      </w:pPr>
    </w:p>
    <w:p w14:paraId="218A8844" w14:textId="77777777" w:rsidR="003D5BFB" w:rsidRPr="00C91173" w:rsidRDefault="003D5BFB" w:rsidP="00B173E0">
      <w:pPr>
        <w:spacing w:line="276" w:lineRule="auto"/>
        <w:ind w:firstLine="0"/>
        <w:jc w:val="right"/>
        <w:rPr>
          <w:szCs w:val="26"/>
        </w:rPr>
      </w:pPr>
      <w:r w:rsidRPr="00C91173">
        <w:rPr>
          <w:szCs w:val="26"/>
        </w:rPr>
        <w:t>Thành phố Hồ Chí Minh, ngày 22 tháng 11 năm 2022</w:t>
      </w:r>
    </w:p>
    <w:p w14:paraId="5A9A5D69" w14:textId="77777777" w:rsidR="003D5BFB" w:rsidRPr="00B173E0" w:rsidRDefault="003D5BFB" w:rsidP="00B173E0">
      <w:pPr>
        <w:spacing w:line="276" w:lineRule="auto"/>
        <w:jc w:val="center"/>
        <w:rPr>
          <w:sz w:val="24"/>
          <w:szCs w:val="24"/>
        </w:rPr>
      </w:pPr>
      <w:r w:rsidRPr="00B173E0">
        <w:rPr>
          <w:sz w:val="24"/>
          <w:szCs w:val="24"/>
        </w:rPr>
        <w:br w:type="page"/>
      </w:r>
    </w:p>
    <w:p w14:paraId="6EFE74A3" w14:textId="77777777" w:rsidR="003D5BFB" w:rsidRPr="00B173E0" w:rsidRDefault="003D5BFB" w:rsidP="00B173E0">
      <w:pPr>
        <w:spacing w:line="276" w:lineRule="auto"/>
        <w:ind w:right="190"/>
        <w:jc w:val="cente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6C13F6" w:rsidRPr="00B173E0" w14:paraId="05FEA095" w14:textId="77777777" w:rsidTr="00366F0C">
        <w:tc>
          <w:tcPr>
            <w:tcW w:w="4839" w:type="dxa"/>
          </w:tcPr>
          <w:p w14:paraId="615EB2F5" w14:textId="77777777" w:rsidR="006C13F6" w:rsidRPr="00B173E0" w:rsidRDefault="006C13F6" w:rsidP="00B173E0">
            <w:pPr>
              <w:spacing w:line="276" w:lineRule="auto"/>
              <w:ind w:right="190" w:firstLine="0"/>
              <w:jc w:val="center"/>
              <w:rPr>
                <w:sz w:val="20"/>
                <w:szCs w:val="20"/>
              </w:rPr>
            </w:pPr>
            <w:r w:rsidRPr="00B173E0">
              <w:rPr>
                <w:sz w:val="20"/>
                <w:szCs w:val="20"/>
              </w:rPr>
              <w:t>TRƯỜNG ĐẠI HỌC GIAO THÔNG VẬN TẢI</w:t>
            </w:r>
          </w:p>
          <w:p w14:paraId="1F2A7C52" w14:textId="7E0D9D21" w:rsidR="006C13F6" w:rsidRPr="00B173E0" w:rsidRDefault="006C13F6" w:rsidP="00B173E0">
            <w:pPr>
              <w:spacing w:line="276" w:lineRule="auto"/>
              <w:ind w:right="190" w:firstLine="0"/>
              <w:jc w:val="center"/>
              <w:rPr>
                <w:b/>
                <w:bCs/>
                <w:sz w:val="20"/>
                <w:szCs w:val="20"/>
                <w:u w:val="single"/>
              </w:rPr>
            </w:pPr>
            <w:r w:rsidRPr="00B173E0">
              <w:rPr>
                <w:b/>
                <w:bCs/>
                <w:sz w:val="20"/>
                <w:szCs w:val="20"/>
                <w:u w:val="single"/>
              </w:rPr>
              <w:t>PHÂN HIỆU TẠI THÀNH PHỐ HỒ CHÍ MINH</w:t>
            </w:r>
          </w:p>
        </w:tc>
        <w:tc>
          <w:tcPr>
            <w:tcW w:w="4839" w:type="dxa"/>
          </w:tcPr>
          <w:p w14:paraId="1ADFCF3C" w14:textId="17D704FB" w:rsidR="006C13F6" w:rsidRPr="00B173E0" w:rsidRDefault="004A6ACB" w:rsidP="00B173E0">
            <w:pPr>
              <w:spacing w:line="276" w:lineRule="auto"/>
              <w:ind w:right="190" w:firstLine="0"/>
              <w:jc w:val="center"/>
              <w:rPr>
                <w:sz w:val="20"/>
                <w:szCs w:val="20"/>
              </w:rPr>
            </w:pPr>
            <w:r w:rsidRPr="00B173E0">
              <w:rPr>
                <w:sz w:val="20"/>
                <w:szCs w:val="20"/>
              </w:rPr>
              <w:t>CỘNG HÒA XÃ HỘI CHỦ NGHĨA VIỆT</w:t>
            </w:r>
            <w:r w:rsidR="00B173E0" w:rsidRPr="00B173E0">
              <w:rPr>
                <w:sz w:val="20"/>
                <w:szCs w:val="20"/>
              </w:rPr>
              <w:t xml:space="preserve"> </w:t>
            </w:r>
            <w:r w:rsidRPr="00B173E0">
              <w:rPr>
                <w:sz w:val="20"/>
                <w:szCs w:val="20"/>
              </w:rPr>
              <w:t>NAM</w:t>
            </w:r>
          </w:p>
          <w:p w14:paraId="3BF01FBE" w14:textId="42A59DFB" w:rsidR="004A6ACB" w:rsidRPr="00B173E0" w:rsidRDefault="004A6ACB" w:rsidP="00B173E0">
            <w:pPr>
              <w:spacing w:line="276" w:lineRule="auto"/>
              <w:ind w:right="190" w:firstLine="0"/>
              <w:jc w:val="center"/>
              <w:rPr>
                <w:sz w:val="20"/>
                <w:szCs w:val="20"/>
              </w:rPr>
            </w:pPr>
            <w:r w:rsidRPr="00B173E0">
              <w:rPr>
                <w:sz w:val="20"/>
                <w:szCs w:val="20"/>
              </w:rPr>
              <w:t>Độc lập – Tự do – Hạnh phúc</w:t>
            </w:r>
          </w:p>
        </w:tc>
      </w:tr>
    </w:tbl>
    <w:p w14:paraId="2FFCE772" w14:textId="0E1098A4" w:rsidR="005D157A" w:rsidRPr="00B173E0" w:rsidRDefault="005D157A" w:rsidP="00B173E0">
      <w:pPr>
        <w:spacing w:line="276" w:lineRule="auto"/>
        <w:ind w:right="190" w:firstLine="0"/>
        <w:jc w:val="center"/>
        <w:rPr>
          <w:sz w:val="24"/>
          <w:szCs w:val="24"/>
        </w:rPr>
      </w:pPr>
    </w:p>
    <w:p w14:paraId="2DBC7A09" w14:textId="32A2766C" w:rsidR="00156878" w:rsidRPr="00B173E0" w:rsidRDefault="00156878" w:rsidP="00B173E0">
      <w:pPr>
        <w:spacing w:line="276" w:lineRule="auto"/>
        <w:ind w:right="190" w:firstLine="0"/>
        <w:jc w:val="center"/>
        <w:rPr>
          <w:sz w:val="24"/>
          <w:szCs w:val="24"/>
        </w:rPr>
      </w:pPr>
    </w:p>
    <w:p w14:paraId="1DA5EE32" w14:textId="01AFA94B" w:rsidR="00156878" w:rsidRPr="00B173E0" w:rsidRDefault="00156878" w:rsidP="00B173E0">
      <w:pPr>
        <w:spacing w:line="276" w:lineRule="auto"/>
        <w:ind w:right="190" w:firstLine="0"/>
        <w:jc w:val="center"/>
        <w:rPr>
          <w:sz w:val="24"/>
          <w:szCs w:val="24"/>
        </w:rPr>
      </w:pPr>
    </w:p>
    <w:p w14:paraId="4AFE4D68" w14:textId="1BFF522C" w:rsidR="00156878" w:rsidRPr="00B173E0" w:rsidRDefault="00AF2E4F" w:rsidP="00B173E0">
      <w:pPr>
        <w:spacing w:line="276" w:lineRule="auto"/>
        <w:ind w:right="190" w:firstLine="0"/>
        <w:jc w:val="center"/>
        <w:rPr>
          <w:b/>
          <w:bCs/>
          <w:sz w:val="30"/>
          <w:szCs w:val="30"/>
        </w:rPr>
      </w:pPr>
      <w:r w:rsidRPr="00B173E0">
        <w:rPr>
          <w:b/>
          <w:bCs/>
          <w:sz w:val="30"/>
          <w:szCs w:val="30"/>
        </w:rPr>
        <w:t xml:space="preserve">BÀI TẬP LỚN </w:t>
      </w:r>
    </w:p>
    <w:p w14:paraId="2D001DDB" w14:textId="10FA4DFD" w:rsidR="00AF2E4F" w:rsidRPr="00B173E0" w:rsidRDefault="00AF2E4F" w:rsidP="00B173E0">
      <w:pPr>
        <w:spacing w:line="276" w:lineRule="auto"/>
        <w:ind w:right="190" w:firstLine="0"/>
        <w:jc w:val="center"/>
        <w:rPr>
          <w:b/>
          <w:bCs/>
          <w:sz w:val="30"/>
          <w:szCs w:val="30"/>
        </w:rPr>
      </w:pPr>
      <w:r w:rsidRPr="00B173E0">
        <w:rPr>
          <w:b/>
          <w:bCs/>
          <w:sz w:val="30"/>
          <w:szCs w:val="30"/>
        </w:rPr>
        <w:t>MÔN: LẬP TRÌNH HƯỚNG ĐỐI TƯỢNG</w:t>
      </w:r>
    </w:p>
    <w:p w14:paraId="6D8E8EBE" w14:textId="6D70F115" w:rsidR="00AF2E4F" w:rsidRPr="00B173E0" w:rsidRDefault="00AF2E4F" w:rsidP="00B173E0">
      <w:pPr>
        <w:spacing w:line="276" w:lineRule="auto"/>
        <w:ind w:right="190" w:firstLine="0"/>
        <w:jc w:val="center"/>
        <w:rPr>
          <w:b/>
          <w:bCs/>
          <w:sz w:val="30"/>
          <w:szCs w:val="30"/>
        </w:rPr>
      </w:pPr>
      <w:r w:rsidRPr="00B173E0">
        <w:rPr>
          <w:sz w:val="30"/>
          <w:szCs w:val="30"/>
        </w:rPr>
        <w:t xml:space="preserve">BỘ MÔN: </w:t>
      </w:r>
      <w:r w:rsidRPr="00B173E0">
        <w:rPr>
          <w:b/>
          <w:bCs/>
          <w:sz w:val="30"/>
          <w:szCs w:val="30"/>
        </w:rPr>
        <w:t>CÔNG NGHỆ THÔNG TIN</w:t>
      </w:r>
    </w:p>
    <w:p w14:paraId="20DDB575" w14:textId="5D7FBBCF" w:rsidR="008164D1" w:rsidRPr="00B173E0" w:rsidRDefault="008164D1" w:rsidP="00B173E0">
      <w:pPr>
        <w:spacing w:line="276" w:lineRule="auto"/>
        <w:ind w:right="190" w:firstLine="0"/>
        <w:jc w:val="center"/>
        <w:rPr>
          <w:sz w:val="30"/>
          <w:szCs w:val="30"/>
        </w:rPr>
      </w:pPr>
      <w:r w:rsidRPr="00B173E0">
        <w:rPr>
          <w:sz w:val="30"/>
          <w:szCs w:val="30"/>
        </w:rPr>
        <w:t>-----*****-----</w:t>
      </w:r>
    </w:p>
    <w:p w14:paraId="0854CA25" w14:textId="37DBAE08" w:rsidR="008164D1" w:rsidRPr="00B173E0" w:rsidRDefault="008164D1" w:rsidP="00B173E0">
      <w:pPr>
        <w:spacing w:line="276" w:lineRule="auto"/>
        <w:ind w:right="190" w:firstLine="0"/>
        <w:jc w:val="center"/>
        <w:rPr>
          <w:sz w:val="24"/>
          <w:szCs w:val="24"/>
        </w:rPr>
      </w:pPr>
    </w:p>
    <w:p w14:paraId="01B0326A" w14:textId="5F8AC740" w:rsidR="008164D1" w:rsidRPr="00B173E0" w:rsidRDefault="008164D1" w:rsidP="00B173E0">
      <w:pPr>
        <w:spacing w:line="276" w:lineRule="auto"/>
        <w:ind w:right="190" w:firstLine="0"/>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8164D1" w:rsidRPr="00B173E0" w14:paraId="2EE4B66E" w14:textId="77777777" w:rsidTr="00C6286D">
        <w:tc>
          <w:tcPr>
            <w:tcW w:w="4839" w:type="dxa"/>
          </w:tcPr>
          <w:p w14:paraId="1FC1FE35" w14:textId="63839782" w:rsidR="008164D1" w:rsidRPr="00B173E0" w:rsidRDefault="008164D1" w:rsidP="00B173E0">
            <w:pPr>
              <w:spacing w:line="276" w:lineRule="auto"/>
              <w:ind w:right="190" w:firstLine="0"/>
              <w:jc w:val="left"/>
              <w:rPr>
                <w:b/>
                <w:bCs/>
                <w:szCs w:val="26"/>
              </w:rPr>
            </w:pPr>
            <w:r w:rsidRPr="00B173E0">
              <w:rPr>
                <w:b/>
                <w:bCs/>
                <w:szCs w:val="26"/>
              </w:rPr>
              <w:t>M</w:t>
            </w:r>
            <w:r w:rsidR="00DB42F0" w:rsidRPr="00B173E0">
              <w:rPr>
                <w:b/>
                <w:bCs/>
                <w:szCs w:val="26"/>
              </w:rPr>
              <w:t>SSV</w:t>
            </w:r>
            <w:r w:rsidRPr="00B173E0">
              <w:rPr>
                <w:b/>
                <w:bCs/>
                <w:szCs w:val="26"/>
              </w:rPr>
              <w:t xml:space="preserve">: </w:t>
            </w:r>
            <w:r w:rsidR="00C91086" w:rsidRPr="00B173E0">
              <w:rPr>
                <w:b/>
                <w:bCs/>
                <w:szCs w:val="26"/>
                <w:lang w:val="vi-VN"/>
              </w:rPr>
              <w:t>6251071052</w:t>
            </w:r>
          </w:p>
        </w:tc>
        <w:tc>
          <w:tcPr>
            <w:tcW w:w="4839" w:type="dxa"/>
          </w:tcPr>
          <w:p w14:paraId="7041FF1C" w14:textId="62E821EE" w:rsidR="008164D1" w:rsidRPr="00B173E0" w:rsidRDefault="00C91086" w:rsidP="00B173E0">
            <w:pPr>
              <w:spacing w:line="276" w:lineRule="auto"/>
              <w:ind w:right="190" w:firstLine="0"/>
              <w:jc w:val="left"/>
              <w:rPr>
                <w:b/>
                <w:bCs/>
                <w:szCs w:val="26"/>
              </w:rPr>
            </w:pPr>
            <w:r w:rsidRPr="00B173E0">
              <w:rPr>
                <w:b/>
                <w:bCs/>
                <w:szCs w:val="26"/>
              </w:rPr>
              <w:t xml:space="preserve">Họ và tên: </w:t>
            </w:r>
            <w:r w:rsidR="00B31796" w:rsidRPr="00B173E0">
              <w:rPr>
                <w:b/>
                <w:bCs/>
                <w:szCs w:val="26"/>
              </w:rPr>
              <w:t>NGUYỄN THỊ KIM LIÊN</w:t>
            </w:r>
          </w:p>
        </w:tc>
      </w:tr>
      <w:tr w:rsidR="008164D1" w:rsidRPr="00B173E0" w14:paraId="6FE7D683" w14:textId="77777777" w:rsidTr="00C6286D">
        <w:tc>
          <w:tcPr>
            <w:tcW w:w="4839" w:type="dxa"/>
          </w:tcPr>
          <w:p w14:paraId="17376B1C" w14:textId="7FC0F601" w:rsidR="008164D1" w:rsidRPr="00B173E0" w:rsidRDefault="00C91086" w:rsidP="00B173E0">
            <w:pPr>
              <w:spacing w:line="276" w:lineRule="auto"/>
              <w:ind w:right="190" w:firstLine="0"/>
              <w:jc w:val="left"/>
              <w:rPr>
                <w:b/>
                <w:bCs/>
                <w:szCs w:val="26"/>
              </w:rPr>
            </w:pPr>
            <w:r w:rsidRPr="00B173E0">
              <w:rPr>
                <w:b/>
                <w:bCs/>
                <w:szCs w:val="26"/>
              </w:rPr>
              <w:t xml:space="preserve">Lớp: </w:t>
            </w:r>
            <w:r w:rsidR="00B31796" w:rsidRPr="00B173E0">
              <w:rPr>
                <w:b/>
                <w:bCs/>
                <w:szCs w:val="26"/>
              </w:rPr>
              <w:t>CQ.62.CNTT</w:t>
            </w:r>
          </w:p>
        </w:tc>
        <w:tc>
          <w:tcPr>
            <w:tcW w:w="4839" w:type="dxa"/>
          </w:tcPr>
          <w:p w14:paraId="445C677A" w14:textId="77777777" w:rsidR="00E677E5" w:rsidRPr="00B173E0" w:rsidRDefault="00C91086" w:rsidP="00B173E0">
            <w:pPr>
              <w:spacing w:line="276" w:lineRule="auto"/>
              <w:ind w:right="190" w:firstLine="0"/>
              <w:jc w:val="left"/>
              <w:rPr>
                <w:b/>
                <w:bCs/>
                <w:szCs w:val="26"/>
              </w:rPr>
            </w:pPr>
            <w:r w:rsidRPr="00B173E0">
              <w:rPr>
                <w:b/>
                <w:bCs/>
                <w:szCs w:val="26"/>
              </w:rPr>
              <w:t>Khóa:</w:t>
            </w:r>
            <w:r w:rsidR="00B31796" w:rsidRPr="00B173E0">
              <w:rPr>
                <w:b/>
                <w:bCs/>
                <w:szCs w:val="26"/>
              </w:rPr>
              <w:t xml:space="preserve"> </w:t>
            </w:r>
            <w:r w:rsidR="00334ADE" w:rsidRPr="00B173E0">
              <w:rPr>
                <w:b/>
                <w:bCs/>
                <w:szCs w:val="26"/>
              </w:rPr>
              <w:t>62</w:t>
            </w:r>
          </w:p>
          <w:p w14:paraId="4414E025" w14:textId="718B5AEE" w:rsidR="00E677E5" w:rsidRPr="00B173E0" w:rsidRDefault="00E677E5" w:rsidP="00B173E0">
            <w:pPr>
              <w:spacing w:line="276" w:lineRule="auto"/>
              <w:ind w:right="190" w:firstLine="0"/>
              <w:jc w:val="left"/>
              <w:rPr>
                <w:b/>
                <w:bCs/>
                <w:szCs w:val="26"/>
              </w:rPr>
            </w:pPr>
          </w:p>
        </w:tc>
      </w:tr>
      <w:tr w:rsidR="00C91086" w:rsidRPr="00B173E0" w14:paraId="25FB8617" w14:textId="77777777" w:rsidTr="00C6286D">
        <w:tc>
          <w:tcPr>
            <w:tcW w:w="4839" w:type="dxa"/>
          </w:tcPr>
          <w:p w14:paraId="105D5F07" w14:textId="39272F2C" w:rsidR="00C91086" w:rsidRPr="00B173E0" w:rsidRDefault="00C91086" w:rsidP="00B173E0">
            <w:pPr>
              <w:spacing w:line="276" w:lineRule="auto"/>
              <w:ind w:right="190" w:firstLine="0"/>
              <w:jc w:val="left"/>
              <w:rPr>
                <w:b/>
                <w:bCs/>
                <w:szCs w:val="26"/>
              </w:rPr>
            </w:pPr>
            <w:r w:rsidRPr="00B173E0">
              <w:rPr>
                <w:b/>
                <w:bCs/>
                <w:szCs w:val="26"/>
              </w:rPr>
              <w:t>M</w:t>
            </w:r>
            <w:r w:rsidR="00DB42F0" w:rsidRPr="00B173E0">
              <w:rPr>
                <w:b/>
                <w:bCs/>
                <w:szCs w:val="26"/>
              </w:rPr>
              <w:t>SSV</w:t>
            </w:r>
            <w:r w:rsidRPr="00B173E0">
              <w:rPr>
                <w:b/>
                <w:bCs/>
                <w:szCs w:val="26"/>
              </w:rPr>
              <w:t xml:space="preserve">: </w:t>
            </w:r>
            <w:r w:rsidR="00DB42F0" w:rsidRPr="00B173E0">
              <w:rPr>
                <w:b/>
                <w:bCs/>
                <w:szCs w:val="26"/>
                <w:lang w:val="vi-VN"/>
              </w:rPr>
              <w:t>62510710</w:t>
            </w:r>
            <w:r w:rsidR="00B31796" w:rsidRPr="00B173E0">
              <w:rPr>
                <w:b/>
                <w:bCs/>
                <w:szCs w:val="26"/>
              </w:rPr>
              <w:t>60</w:t>
            </w:r>
          </w:p>
        </w:tc>
        <w:tc>
          <w:tcPr>
            <w:tcW w:w="4839" w:type="dxa"/>
          </w:tcPr>
          <w:p w14:paraId="691356F3" w14:textId="73FBEA2B" w:rsidR="00C91086" w:rsidRPr="00B173E0" w:rsidRDefault="00C91086" w:rsidP="00B173E0">
            <w:pPr>
              <w:spacing w:line="276" w:lineRule="auto"/>
              <w:ind w:right="190" w:firstLine="0"/>
              <w:jc w:val="left"/>
              <w:rPr>
                <w:b/>
                <w:bCs/>
                <w:szCs w:val="26"/>
              </w:rPr>
            </w:pPr>
            <w:r w:rsidRPr="00B173E0">
              <w:rPr>
                <w:b/>
                <w:bCs/>
                <w:szCs w:val="26"/>
              </w:rPr>
              <w:t xml:space="preserve">Họ và tên: </w:t>
            </w:r>
            <w:r w:rsidR="00B31796" w:rsidRPr="00B173E0">
              <w:rPr>
                <w:b/>
                <w:bCs/>
                <w:szCs w:val="26"/>
              </w:rPr>
              <w:t xml:space="preserve">NGUYỄN THÀNH LUÂN </w:t>
            </w:r>
          </w:p>
        </w:tc>
      </w:tr>
      <w:tr w:rsidR="00C91086" w:rsidRPr="00B173E0" w14:paraId="6744D0EE" w14:textId="77777777" w:rsidTr="00C6286D">
        <w:tc>
          <w:tcPr>
            <w:tcW w:w="4839" w:type="dxa"/>
          </w:tcPr>
          <w:p w14:paraId="3D53E3B7" w14:textId="615D2C80" w:rsidR="00C91086" w:rsidRPr="00B173E0" w:rsidRDefault="00C91086" w:rsidP="00B173E0">
            <w:pPr>
              <w:spacing w:line="276" w:lineRule="auto"/>
              <w:ind w:right="190" w:firstLine="0"/>
              <w:jc w:val="left"/>
              <w:rPr>
                <w:b/>
                <w:bCs/>
                <w:szCs w:val="26"/>
              </w:rPr>
            </w:pPr>
            <w:r w:rsidRPr="00B173E0">
              <w:rPr>
                <w:b/>
                <w:bCs/>
                <w:szCs w:val="26"/>
              </w:rPr>
              <w:t xml:space="preserve">Lớp: </w:t>
            </w:r>
            <w:r w:rsidR="00B31796" w:rsidRPr="00B173E0">
              <w:rPr>
                <w:b/>
                <w:bCs/>
                <w:szCs w:val="26"/>
              </w:rPr>
              <w:t>CQ.62.CNTT</w:t>
            </w:r>
          </w:p>
        </w:tc>
        <w:tc>
          <w:tcPr>
            <w:tcW w:w="4839" w:type="dxa"/>
          </w:tcPr>
          <w:p w14:paraId="5F3CE1EC" w14:textId="77777777" w:rsidR="00C91086" w:rsidRPr="00B173E0" w:rsidRDefault="00C91086" w:rsidP="00B173E0">
            <w:pPr>
              <w:spacing w:line="276" w:lineRule="auto"/>
              <w:ind w:right="190" w:firstLine="0"/>
              <w:jc w:val="left"/>
              <w:rPr>
                <w:b/>
                <w:bCs/>
                <w:szCs w:val="26"/>
              </w:rPr>
            </w:pPr>
            <w:r w:rsidRPr="00B173E0">
              <w:rPr>
                <w:b/>
                <w:bCs/>
                <w:szCs w:val="26"/>
              </w:rPr>
              <w:t>Khóa:</w:t>
            </w:r>
            <w:r w:rsidR="00334ADE" w:rsidRPr="00B173E0">
              <w:rPr>
                <w:b/>
                <w:bCs/>
                <w:szCs w:val="26"/>
              </w:rPr>
              <w:t xml:space="preserve"> 62</w:t>
            </w:r>
          </w:p>
          <w:p w14:paraId="5653C8A2" w14:textId="0A2C4417" w:rsidR="00E677E5" w:rsidRPr="00B173E0" w:rsidRDefault="00E677E5" w:rsidP="00B173E0">
            <w:pPr>
              <w:spacing w:line="276" w:lineRule="auto"/>
              <w:ind w:right="190" w:firstLine="0"/>
              <w:jc w:val="left"/>
              <w:rPr>
                <w:b/>
                <w:bCs/>
                <w:szCs w:val="26"/>
              </w:rPr>
            </w:pPr>
          </w:p>
        </w:tc>
      </w:tr>
      <w:tr w:rsidR="00C91086" w:rsidRPr="00B173E0" w14:paraId="70AA7C93" w14:textId="77777777" w:rsidTr="00663BB6">
        <w:tc>
          <w:tcPr>
            <w:tcW w:w="4839" w:type="dxa"/>
          </w:tcPr>
          <w:p w14:paraId="37FCE55D" w14:textId="7EE6693D" w:rsidR="00C91086" w:rsidRPr="00B173E0" w:rsidRDefault="00C91086" w:rsidP="00B173E0">
            <w:pPr>
              <w:spacing w:line="276" w:lineRule="auto"/>
              <w:ind w:right="190" w:firstLine="0"/>
              <w:jc w:val="left"/>
              <w:rPr>
                <w:b/>
                <w:bCs/>
                <w:szCs w:val="26"/>
              </w:rPr>
            </w:pPr>
            <w:r w:rsidRPr="00B173E0">
              <w:rPr>
                <w:b/>
                <w:bCs/>
                <w:szCs w:val="26"/>
              </w:rPr>
              <w:t>M</w:t>
            </w:r>
            <w:r w:rsidR="00DB42F0" w:rsidRPr="00B173E0">
              <w:rPr>
                <w:b/>
                <w:bCs/>
                <w:szCs w:val="26"/>
              </w:rPr>
              <w:t>SSV</w:t>
            </w:r>
            <w:r w:rsidRPr="00B173E0">
              <w:rPr>
                <w:b/>
                <w:bCs/>
                <w:szCs w:val="26"/>
              </w:rPr>
              <w:t xml:space="preserve">: </w:t>
            </w:r>
            <w:r w:rsidR="00DB42F0" w:rsidRPr="00B173E0">
              <w:rPr>
                <w:b/>
                <w:bCs/>
                <w:szCs w:val="26"/>
                <w:lang w:val="vi-VN"/>
              </w:rPr>
              <w:t>62510710</w:t>
            </w:r>
            <w:r w:rsidR="00B31796" w:rsidRPr="00B173E0">
              <w:rPr>
                <w:b/>
                <w:bCs/>
                <w:szCs w:val="26"/>
              </w:rPr>
              <w:t>35</w:t>
            </w:r>
          </w:p>
        </w:tc>
        <w:tc>
          <w:tcPr>
            <w:tcW w:w="4839" w:type="dxa"/>
          </w:tcPr>
          <w:p w14:paraId="7BF7E8CA" w14:textId="2658F4E7" w:rsidR="00C91086" w:rsidRPr="00B173E0" w:rsidRDefault="00C91086" w:rsidP="00B173E0">
            <w:pPr>
              <w:spacing w:line="276" w:lineRule="auto"/>
              <w:ind w:right="190" w:firstLine="0"/>
              <w:jc w:val="left"/>
              <w:rPr>
                <w:b/>
                <w:bCs/>
                <w:szCs w:val="26"/>
              </w:rPr>
            </w:pPr>
            <w:r w:rsidRPr="00B173E0">
              <w:rPr>
                <w:b/>
                <w:bCs/>
                <w:szCs w:val="26"/>
              </w:rPr>
              <w:t xml:space="preserve">Họ và tên: </w:t>
            </w:r>
            <w:r w:rsidR="00B31796" w:rsidRPr="00B173E0">
              <w:rPr>
                <w:b/>
                <w:bCs/>
                <w:szCs w:val="26"/>
              </w:rPr>
              <w:t>VÕ GIA HUY</w:t>
            </w:r>
          </w:p>
        </w:tc>
      </w:tr>
      <w:tr w:rsidR="00C91086" w:rsidRPr="00B173E0" w14:paraId="1618F160" w14:textId="77777777" w:rsidTr="00663BB6">
        <w:tc>
          <w:tcPr>
            <w:tcW w:w="4839" w:type="dxa"/>
          </w:tcPr>
          <w:p w14:paraId="577A0285" w14:textId="4E811D24" w:rsidR="00C91086" w:rsidRPr="00B173E0" w:rsidRDefault="00C91086" w:rsidP="00B173E0">
            <w:pPr>
              <w:spacing w:line="276" w:lineRule="auto"/>
              <w:ind w:right="190" w:firstLine="0"/>
              <w:jc w:val="left"/>
              <w:rPr>
                <w:b/>
                <w:bCs/>
                <w:szCs w:val="26"/>
              </w:rPr>
            </w:pPr>
            <w:r w:rsidRPr="00B173E0">
              <w:rPr>
                <w:b/>
                <w:bCs/>
                <w:szCs w:val="26"/>
              </w:rPr>
              <w:t xml:space="preserve">Lớp: </w:t>
            </w:r>
            <w:r w:rsidR="00B31796" w:rsidRPr="00B173E0">
              <w:rPr>
                <w:b/>
                <w:bCs/>
                <w:szCs w:val="26"/>
              </w:rPr>
              <w:t>CQ.62.CNTT</w:t>
            </w:r>
          </w:p>
        </w:tc>
        <w:tc>
          <w:tcPr>
            <w:tcW w:w="4839" w:type="dxa"/>
          </w:tcPr>
          <w:p w14:paraId="3E0D824E" w14:textId="77777777" w:rsidR="00C91086" w:rsidRPr="00B173E0" w:rsidRDefault="00C91086" w:rsidP="00B173E0">
            <w:pPr>
              <w:spacing w:line="276" w:lineRule="auto"/>
              <w:ind w:right="190" w:firstLine="0"/>
              <w:jc w:val="left"/>
              <w:rPr>
                <w:b/>
                <w:bCs/>
                <w:szCs w:val="26"/>
              </w:rPr>
            </w:pPr>
            <w:r w:rsidRPr="00B173E0">
              <w:rPr>
                <w:b/>
                <w:bCs/>
                <w:szCs w:val="26"/>
              </w:rPr>
              <w:t>Khóa:</w:t>
            </w:r>
            <w:r w:rsidR="00334ADE" w:rsidRPr="00B173E0">
              <w:rPr>
                <w:b/>
                <w:bCs/>
                <w:szCs w:val="26"/>
              </w:rPr>
              <w:t xml:space="preserve"> 62</w:t>
            </w:r>
          </w:p>
          <w:p w14:paraId="7EBF908A" w14:textId="3DB40416" w:rsidR="00E677E5" w:rsidRPr="00B173E0" w:rsidRDefault="00E677E5" w:rsidP="00B173E0">
            <w:pPr>
              <w:spacing w:line="276" w:lineRule="auto"/>
              <w:ind w:right="190" w:firstLine="0"/>
              <w:jc w:val="left"/>
              <w:rPr>
                <w:b/>
                <w:bCs/>
                <w:szCs w:val="26"/>
              </w:rPr>
            </w:pPr>
          </w:p>
        </w:tc>
      </w:tr>
      <w:tr w:rsidR="00C91086" w:rsidRPr="00B173E0" w14:paraId="01E10A8D" w14:textId="77777777" w:rsidTr="00663BB6">
        <w:tc>
          <w:tcPr>
            <w:tcW w:w="4839" w:type="dxa"/>
          </w:tcPr>
          <w:p w14:paraId="163A03FC" w14:textId="787C931F" w:rsidR="00C91086" w:rsidRPr="00B173E0" w:rsidRDefault="00C91086" w:rsidP="00B173E0">
            <w:pPr>
              <w:spacing w:line="276" w:lineRule="auto"/>
              <w:ind w:right="190" w:firstLine="0"/>
              <w:jc w:val="left"/>
              <w:rPr>
                <w:b/>
                <w:bCs/>
                <w:szCs w:val="26"/>
              </w:rPr>
            </w:pPr>
            <w:r w:rsidRPr="00B173E0">
              <w:rPr>
                <w:b/>
                <w:bCs/>
                <w:szCs w:val="26"/>
              </w:rPr>
              <w:t>M</w:t>
            </w:r>
            <w:r w:rsidR="00DB42F0" w:rsidRPr="00B173E0">
              <w:rPr>
                <w:b/>
                <w:bCs/>
                <w:szCs w:val="26"/>
              </w:rPr>
              <w:t>SSV</w:t>
            </w:r>
            <w:r w:rsidRPr="00B173E0">
              <w:rPr>
                <w:b/>
                <w:bCs/>
                <w:szCs w:val="26"/>
              </w:rPr>
              <w:t xml:space="preserve">: </w:t>
            </w:r>
            <w:r w:rsidR="00DB42F0" w:rsidRPr="00B173E0">
              <w:rPr>
                <w:b/>
                <w:bCs/>
                <w:szCs w:val="26"/>
                <w:lang w:val="vi-VN"/>
              </w:rPr>
              <w:t>62510710</w:t>
            </w:r>
            <w:r w:rsidR="00B31796" w:rsidRPr="00B173E0">
              <w:rPr>
                <w:b/>
                <w:bCs/>
                <w:szCs w:val="26"/>
              </w:rPr>
              <w:t>98</w:t>
            </w:r>
          </w:p>
        </w:tc>
        <w:tc>
          <w:tcPr>
            <w:tcW w:w="4839" w:type="dxa"/>
          </w:tcPr>
          <w:p w14:paraId="4AB7A27A" w14:textId="49FEAB2C" w:rsidR="00C91086" w:rsidRPr="00B173E0" w:rsidRDefault="00C91086" w:rsidP="00B173E0">
            <w:pPr>
              <w:spacing w:line="276" w:lineRule="auto"/>
              <w:ind w:right="190" w:firstLine="0"/>
              <w:jc w:val="left"/>
              <w:rPr>
                <w:b/>
                <w:bCs/>
                <w:szCs w:val="26"/>
              </w:rPr>
            </w:pPr>
            <w:r w:rsidRPr="00B173E0">
              <w:rPr>
                <w:b/>
                <w:bCs/>
                <w:szCs w:val="26"/>
              </w:rPr>
              <w:t xml:space="preserve">Họ và tên: </w:t>
            </w:r>
            <w:r w:rsidR="00B31796" w:rsidRPr="00B173E0">
              <w:rPr>
                <w:b/>
                <w:bCs/>
                <w:szCs w:val="26"/>
              </w:rPr>
              <w:t>ĐINH THỊ KIM THỎA</w:t>
            </w:r>
          </w:p>
        </w:tc>
      </w:tr>
      <w:tr w:rsidR="00C91086" w:rsidRPr="00B173E0" w14:paraId="5F996E55" w14:textId="77777777" w:rsidTr="00663BB6">
        <w:tc>
          <w:tcPr>
            <w:tcW w:w="4839" w:type="dxa"/>
          </w:tcPr>
          <w:p w14:paraId="315E69BD" w14:textId="4A47C478" w:rsidR="00C91086" w:rsidRPr="00B173E0" w:rsidRDefault="00C91086" w:rsidP="00B173E0">
            <w:pPr>
              <w:spacing w:line="276" w:lineRule="auto"/>
              <w:ind w:right="190" w:firstLine="0"/>
              <w:jc w:val="left"/>
              <w:rPr>
                <w:b/>
                <w:bCs/>
                <w:szCs w:val="26"/>
              </w:rPr>
            </w:pPr>
            <w:r w:rsidRPr="00B173E0">
              <w:rPr>
                <w:b/>
                <w:bCs/>
                <w:szCs w:val="26"/>
              </w:rPr>
              <w:t xml:space="preserve">Lớp: </w:t>
            </w:r>
            <w:r w:rsidR="00B31796" w:rsidRPr="00B173E0">
              <w:rPr>
                <w:b/>
                <w:bCs/>
                <w:szCs w:val="26"/>
              </w:rPr>
              <w:t>CQ.62.CNTT</w:t>
            </w:r>
          </w:p>
        </w:tc>
        <w:tc>
          <w:tcPr>
            <w:tcW w:w="4839" w:type="dxa"/>
          </w:tcPr>
          <w:p w14:paraId="0E0B3914" w14:textId="0120A6DF" w:rsidR="00C91086" w:rsidRPr="00B173E0" w:rsidRDefault="00C91086" w:rsidP="00B173E0">
            <w:pPr>
              <w:spacing w:line="276" w:lineRule="auto"/>
              <w:ind w:right="190" w:firstLine="0"/>
              <w:jc w:val="left"/>
              <w:rPr>
                <w:b/>
                <w:bCs/>
                <w:szCs w:val="26"/>
              </w:rPr>
            </w:pPr>
            <w:r w:rsidRPr="00B173E0">
              <w:rPr>
                <w:b/>
                <w:bCs/>
                <w:szCs w:val="26"/>
              </w:rPr>
              <w:t>Khóa:</w:t>
            </w:r>
            <w:r w:rsidR="00334ADE" w:rsidRPr="00B173E0">
              <w:rPr>
                <w:b/>
                <w:bCs/>
                <w:szCs w:val="26"/>
              </w:rPr>
              <w:t xml:space="preserve"> 62</w:t>
            </w:r>
          </w:p>
        </w:tc>
      </w:tr>
    </w:tbl>
    <w:p w14:paraId="0DD3ED0F" w14:textId="6205844D" w:rsidR="00C91086" w:rsidRPr="00B173E0" w:rsidRDefault="00C91086" w:rsidP="00B173E0">
      <w:pPr>
        <w:spacing w:line="276" w:lineRule="auto"/>
        <w:ind w:right="190" w:firstLine="0"/>
        <w:rPr>
          <w:sz w:val="24"/>
          <w:szCs w:val="24"/>
        </w:rPr>
      </w:pPr>
    </w:p>
    <w:p w14:paraId="47231877" w14:textId="47E0FE1A" w:rsidR="001B376B" w:rsidRDefault="00663BB6" w:rsidP="00B173E0">
      <w:pPr>
        <w:pStyle w:val="ListParagraph"/>
        <w:numPr>
          <w:ilvl w:val="0"/>
          <w:numId w:val="4"/>
        </w:numPr>
        <w:spacing w:line="276" w:lineRule="auto"/>
        <w:ind w:right="190"/>
        <w:jc w:val="left"/>
        <w:rPr>
          <w:b/>
          <w:bCs/>
          <w:szCs w:val="26"/>
        </w:rPr>
      </w:pPr>
      <w:r w:rsidRPr="00B173E0">
        <w:rPr>
          <w:b/>
          <w:bCs/>
          <w:szCs w:val="26"/>
        </w:rPr>
        <w:t xml:space="preserve">Tên đề tài: </w:t>
      </w:r>
      <w:r w:rsidR="002D23A0" w:rsidRPr="00B173E0">
        <w:rPr>
          <w:b/>
          <w:bCs/>
          <w:szCs w:val="26"/>
        </w:rPr>
        <w:t>QUẢN LÝ RẠP CHIẾU PHIM</w:t>
      </w:r>
    </w:p>
    <w:p w14:paraId="1D80FC4C" w14:textId="77777777" w:rsidR="00B173E0" w:rsidRPr="00B173E0" w:rsidRDefault="00B173E0" w:rsidP="00B173E0">
      <w:pPr>
        <w:pStyle w:val="ListParagraph"/>
        <w:spacing w:line="276" w:lineRule="auto"/>
        <w:ind w:right="190" w:firstLine="0"/>
        <w:jc w:val="left"/>
        <w:rPr>
          <w:b/>
          <w:bCs/>
          <w:szCs w:val="26"/>
        </w:rPr>
      </w:pPr>
    </w:p>
    <w:p w14:paraId="009A7089" w14:textId="6D0BE43F" w:rsidR="00937902" w:rsidRPr="00B173E0" w:rsidRDefault="00663BB6" w:rsidP="00B173E0">
      <w:pPr>
        <w:pStyle w:val="ListParagraph"/>
        <w:numPr>
          <w:ilvl w:val="0"/>
          <w:numId w:val="4"/>
        </w:numPr>
        <w:spacing w:line="276" w:lineRule="auto"/>
        <w:ind w:right="190"/>
        <w:jc w:val="left"/>
        <w:rPr>
          <w:b/>
          <w:bCs/>
          <w:szCs w:val="26"/>
        </w:rPr>
      </w:pPr>
      <w:r w:rsidRPr="00B173E0">
        <w:rPr>
          <w:b/>
          <w:bCs/>
          <w:szCs w:val="26"/>
        </w:rPr>
        <w:t>Mục đích, yêu cầu:</w:t>
      </w:r>
      <w:r w:rsidR="001B376B" w:rsidRPr="00B173E0">
        <w:rPr>
          <w:b/>
          <w:bCs/>
          <w:szCs w:val="26"/>
        </w:rPr>
        <w:br/>
      </w:r>
      <w:r w:rsidRPr="00B173E0">
        <w:rPr>
          <w:szCs w:val="26"/>
        </w:rPr>
        <w:t>- Mục đích: Tạo ra chương trình “Quản lý rạp chiếu phim” dựa trên những nhu cầu thực tế của khách h</w:t>
      </w:r>
      <w:r w:rsidR="00443B36" w:rsidRPr="00B173E0">
        <w:rPr>
          <w:szCs w:val="26"/>
        </w:rPr>
        <w:t>à</w:t>
      </w:r>
      <w:r w:rsidRPr="00B173E0">
        <w:rPr>
          <w:szCs w:val="26"/>
        </w:rPr>
        <w:t>ng và nhà quản lý nhằm giải quyết những khó khăn gặp phải, giảm thiểu rủi ro trong quá trình quản lý rạp.  Đối tượng được hướng tới là khách h</w:t>
      </w:r>
      <w:r w:rsidR="00443B36" w:rsidRPr="00B173E0">
        <w:rPr>
          <w:szCs w:val="26"/>
        </w:rPr>
        <w:t>à</w:t>
      </w:r>
      <w:r w:rsidRPr="00B173E0">
        <w:rPr>
          <w:szCs w:val="26"/>
        </w:rPr>
        <w:t>ng và những nhân viên quản lý trong rạp.</w:t>
      </w:r>
      <w:r w:rsidR="00443B36" w:rsidRPr="00B173E0">
        <w:rPr>
          <w:szCs w:val="26"/>
        </w:rPr>
        <w:br/>
        <w:t xml:space="preserve">- Yêu cầu: </w:t>
      </w:r>
      <w:r w:rsidR="00443B36" w:rsidRPr="00B173E0">
        <w:rPr>
          <w:szCs w:val="26"/>
        </w:rPr>
        <w:br/>
      </w:r>
      <w:r w:rsidRPr="00B173E0">
        <w:rPr>
          <w:szCs w:val="26"/>
        </w:rPr>
        <w:t xml:space="preserve"> </w:t>
      </w:r>
      <w:r w:rsidR="00443B36" w:rsidRPr="00B173E0">
        <w:rPr>
          <w:szCs w:val="26"/>
        </w:rPr>
        <w:t>+ Giao diện thân thiện.</w:t>
      </w:r>
      <w:r w:rsidR="00443B36" w:rsidRPr="00B173E0">
        <w:rPr>
          <w:szCs w:val="26"/>
        </w:rPr>
        <w:br/>
        <w:t xml:space="preserve"> + Dễ dàng sử dụng.</w:t>
      </w:r>
      <w:r w:rsidR="00443B36" w:rsidRPr="00B173E0">
        <w:rPr>
          <w:szCs w:val="26"/>
        </w:rPr>
        <w:br/>
        <w:t xml:space="preserve"> + Đủ các chức năng phục vụ cho việc quản lý</w:t>
      </w:r>
      <w:r w:rsidR="00C53031" w:rsidRPr="00B173E0">
        <w:rPr>
          <w:szCs w:val="26"/>
        </w:rPr>
        <w:t>.</w:t>
      </w:r>
      <w:r w:rsidR="00C53031" w:rsidRPr="00B173E0">
        <w:rPr>
          <w:szCs w:val="26"/>
        </w:rPr>
        <w:br/>
        <w:t xml:space="preserve"> </w:t>
      </w:r>
      <w:r w:rsidR="00443B36" w:rsidRPr="00B173E0">
        <w:rPr>
          <w:szCs w:val="26"/>
        </w:rPr>
        <w:t>+ Dễ bảo trì</w:t>
      </w:r>
      <w:r w:rsidR="00C53031" w:rsidRPr="00B173E0">
        <w:rPr>
          <w:szCs w:val="26"/>
        </w:rPr>
        <w:t>.</w:t>
      </w:r>
      <w:r w:rsidR="00C53031" w:rsidRPr="00B173E0">
        <w:rPr>
          <w:szCs w:val="26"/>
        </w:rPr>
        <w:br/>
        <w:t xml:space="preserve"> </w:t>
      </w:r>
      <w:r w:rsidR="00443B36" w:rsidRPr="00B173E0">
        <w:rPr>
          <w:szCs w:val="26"/>
        </w:rPr>
        <w:t>+ Dễ cập nhật công nghệ mới</w:t>
      </w:r>
      <w:r w:rsidR="00C53031" w:rsidRPr="00B173E0">
        <w:rPr>
          <w:szCs w:val="26"/>
        </w:rPr>
        <w:t>.</w:t>
      </w:r>
    </w:p>
    <w:p w14:paraId="7C403FEA" w14:textId="77777777" w:rsidR="00B173E0" w:rsidRPr="00B173E0" w:rsidRDefault="00B173E0" w:rsidP="00B173E0">
      <w:pPr>
        <w:pStyle w:val="ListParagraph"/>
        <w:spacing w:line="276" w:lineRule="auto"/>
        <w:ind w:right="190" w:firstLine="0"/>
        <w:jc w:val="left"/>
        <w:rPr>
          <w:b/>
          <w:bCs/>
          <w:szCs w:val="26"/>
        </w:rPr>
      </w:pPr>
    </w:p>
    <w:p w14:paraId="7EF49F86" w14:textId="2EE65218" w:rsidR="00937902" w:rsidRPr="00B173E0" w:rsidRDefault="00C53031" w:rsidP="00B173E0">
      <w:pPr>
        <w:pStyle w:val="ListParagraph"/>
        <w:numPr>
          <w:ilvl w:val="0"/>
          <w:numId w:val="4"/>
        </w:numPr>
        <w:spacing w:line="276" w:lineRule="auto"/>
        <w:ind w:right="190"/>
        <w:jc w:val="left"/>
        <w:rPr>
          <w:b/>
          <w:bCs/>
          <w:szCs w:val="26"/>
        </w:rPr>
      </w:pPr>
      <w:r w:rsidRPr="00B173E0">
        <w:rPr>
          <w:b/>
          <w:bCs/>
          <w:szCs w:val="26"/>
        </w:rPr>
        <w:t>Nội dung và phạm vi đề tài:</w:t>
      </w:r>
      <w:r w:rsidRPr="00B173E0">
        <w:rPr>
          <w:szCs w:val="26"/>
        </w:rPr>
        <w:br/>
        <w:t xml:space="preserve">- Nội dung đề tài: Trong các rạp chiếu phim hiện nay, việc quản lý và tổ chức chiếu </w:t>
      </w:r>
      <w:r w:rsidRPr="00B173E0">
        <w:rPr>
          <w:szCs w:val="26"/>
        </w:rPr>
        <w:lastRenderedPageBreak/>
        <w:t>phim, bán vé luôn là vấn đề được quan tâm. Người quản lý luôn gặp khó khăn trong vấn đề quản lý quá trình hoạt động của từng bộ phận như lịch chiếu, phim, trang thiết bị…. và đặc biệt là quá trình bán vé. Chính vì lý do đó mà số lượng khách hàng đi xem phim ít hơn, thu nhập của rạp cũng bị ảnh hưởng. Vì vậy, tạo ra một chương trình quản lý rạp chiếu phim là một nhu cầu tất yếu.</w:t>
      </w:r>
      <w:r w:rsidRPr="00B173E0">
        <w:rPr>
          <w:szCs w:val="26"/>
        </w:rPr>
        <w:br/>
        <w:t xml:space="preserve">- Phạm vi đề tài: </w:t>
      </w:r>
      <w:r w:rsidRPr="00B173E0">
        <w:rPr>
          <w:szCs w:val="26"/>
          <w:lang w:val="vi-VN"/>
        </w:rPr>
        <w:t>Công cụ quản lý hóa đơn có thể được sử dụng cho hầu hết tất cả các rạp phim hoặc mở rộng hơn trong nhiều lĩnh vực khác. Công cụ tập trung chính vào việc lưu trữ, quản lý các đơn hàng được bán ra, người mua vé, số lượng vé, tên phim,…</w:t>
      </w:r>
    </w:p>
    <w:p w14:paraId="54E840D4" w14:textId="77777777" w:rsidR="00B173E0" w:rsidRPr="00B173E0" w:rsidRDefault="00B173E0" w:rsidP="00B173E0">
      <w:pPr>
        <w:pStyle w:val="ListParagraph"/>
        <w:spacing w:line="276" w:lineRule="auto"/>
        <w:ind w:right="190" w:firstLine="0"/>
        <w:jc w:val="left"/>
        <w:rPr>
          <w:b/>
          <w:bCs/>
          <w:szCs w:val="26"/>
        </w:rPr>
      </w:pPr>
    </w:p>
    <w:p w14:paraId="742F3101" w14:textId="3D56FD62" w:rsidR="00937902" w:rsidRPr="00B173E0" w:rsidRDefault="001B4923" w:rsidP="00B173E0">
      <w:pPr>
        <w:pStyle w:val="ListParagraph"/>
        <w:numPr>
          <w:ilvl w:val="0"/>
          <w:numId w:val="4"/>
        </w:numPr>
        <w:spacing w:line="276" w:lineRule="auto"/>
        <w:ind w:right="190"/>
        <w:jc w:val="left"/>
        <w:rPr>
          <w:b/>
          <w:bCs/>
          <w:szCs w:val="26"/>
        </w:rPr>
      </w:pPr>
      <w:r w:rsidRPr="00B173E0">
        <w:rPr>
          <w:b/>
          <w:bCs/>
          <w:szCs w:val="26"/>
        </w:rPr>
        <w:t>Công cụ, công nghệ và ngôn ngữ lập trình:</w:t>
      </w:r>
      <w:r w:rsidR="00771DB0" w:rsidRPr="00B173E0">
        <w:rPr>
          <w:szCs w:val="26"/>
        </w:rPr>
        <w:br/>
        <w:t>- Sử dụng phần mềm DevC++ và Vscode lập trình trên ngôn ngữ lập trình C++.</w:t>
      </w:r>
      <w:r w:rsidR="00771DB0" w:rsidRPr="00B173E0">
        <w:rPr>
          <w:szCs w:val="26"/>
        </w:rPr>
        <w:br/>
        <w:t>- Sử dụng Github để lưu trữ, quản lý source code.</w:t>
      </w:r>
      <w:r w:rsidR="00771DB0" w:rsidRPr="00B173E0">
        <w:rPr>
          <w:szCs w:val="26"/>
        </w:rPr>
        <w:br/>
        <w:t>- Sử dụng Access để lưu dữ liệu.</w:t>
      </w:r>
    </w:p>
    <w:p w14:paraId="4D436E2B" w14:textId="77777777" w:rsidR="00B173E0" w:rsidRPr="00B173E0" w:rsidRDefault="00B173E0" w:rsidP="00B173E0">
      <w:pPr>
        <w:pStyle w:val="ListParagraph"/>
        <w:spacing w:line="276" w:lineRule="auto"/>
        <w:ind w:right="190" w:firstLine="0"/>
        <w:jc w:val="left"/>
        <w:rPr>
          <w:b/>
          <w:bCs/>
          <w:szCs w:val="26"/>
        </w:rPr>
      </w:pPr>
    </w:p>
    <w:p w14:paraId="5701EDD9" w14:textId="7DAF2CB4" w:rsidR="00937902" w:rsidRPr="00B173E0" w:rsidRDefault="00771DB0" w:rsidP="00B173E0">
      <w:pPr>
        <w:pStyle w:val="ListParagraph"/>
        <w:numPr>
          <w:ilvl w:val="0"/>
          <w:numId w:val="4"/>
        </w:numPr>
        <w:spacing w:line="276" w:lineRule="auto"/>
        <w:ind w:right="190"/>
        <w:jc w:val="left"/>
        <w:rPr>
          <w:b/>
          <w:bCs/>
          <w:szCs w:val="26"/>
        </w:rPr>
      </w:pPr>
      <w:r w:rsidRPr="00B173E0">
        <w:rPr>
          <w:b/>
          <w:bCs/>
          <w:szCs w:val="26"/>
        </w:rPr>
        <w:t>Các kết quả chính dự kiến sẽ ứng dụng và đạt được</w:t>
      </w:r>
      <w:r w:rsidR="00B6553B" w:rsidRPr="00B173E0">
        <w:rPr>
          <w:b/>
          <w:bCs/>
          <w:szCs w:val="26"/>
        </w:rPr>
        <w:t>:</w:t>
      </w:r>
      <w:r w:rsidR="00E752E4" w:rsidRPr="00B173E0">
        <w:rPr>
          <w:b/>
          <w:bCs/>
          <w:szCs w:val="26"/>
        </w:rPr>
        <w:br/>
      </w:r>
      <w:r w:rsidR="00E752E4" w:rsidRPr="00B173E0">
        <w:rPr>
          <w:szCs w:val="26"/>
        </w:rPr>
        <w:t>- Tạo ra được một công cụ quản lý hóa đơn hoàn hảo, dễ dùng, dung lượng không quá nặng, hỗ trợ 100% việc lưu trữ xuất - nhập , giảm sức người và tăng hiệu quả đến mức tối đa.</w:t>
      </w:r>
    </w:p>
    <w:p w14:paraId="4452F392" w14:textId="77777777" w:rsidR="00B173E0" w:rsidRPr="00B173E0" w:rsidRDefault="00B173E0" w:rsidP="00B173E0">
      <w:pPr>
        <w:pStyle w:val="ListParagraph"/>
        <w:spacing w:line="276" w:lineRule="auto"/>
        <w:ind w:right="190" w:firstLine="0"/>
        <w:jc w:val="left"/>
        <w:rPr>
          <w:b/>
          <w:bCs/>
          <w:szCs w:val="26"/>
        </w:rPr>
      </w:pPr>
    </w:p>
    <w:p w14:paraId="520956C3" w14:textId="06A08459" w:rsidR="00E752E4" w:rsidRPr="00B173E0" w:rsidRDefault="00E752E4" w:rsidP="00B173E0">
      <w:pPr>
        <w:pStyle w:val="ListParagraph"/>
        <w:numPr>
          <w:ilvl w:val="0"/>
          <w:numId w:val="4"/>
        </w:numPr>
        <w:spacing w:line="276" w:lineRule="auto"/>
        <w:ind w:right="190"/>
        <w:jc w:val="left"/>
        <w:rPr>
          <w:b/>
          <w:bCs/>
          <w:szCs w:val="26"/>
        </w:rPr>
      </w:pPr>
      <w:r w:rsidRPr="00B173E0">
        <w:rPr>
          <w:b/>
          <w:bCs/>
          <w:szCs w:val="26"/>
        </w:rPr>
        <w:t>Giáo viên và cán bộ hướng dẫn:</w:t>
      </w:r>
    </w:p>
    <w:p w14:paraId="3766F698" w14:textId="77777777" w:rsidR="00324C1E" w:rsidRPr="00B173E0" w:rsidRDefault="00324C1E" w:rsidP="00B173E0">
      <w:pPr>
        <w:pStyle w:val="ListParagraph"/>
        <w:spacing w:line="276" w:lineRule="auto"/>
        <w:ind w:right="190" w:firstLine="0"/>
        <w:jc w:val="left"/>
        <w:rPr>
          <w:szCs w:val="26"/>
        </w:rPr>
      </w:pPr>
      <w:r w:rsidRPr="00B173E0">
        <w:rPr>
          <w:szCs w:val="26"/>
        </w:rPr>
        <w:t xml:space="preserve">Họ tên:   </w:t>
      </w:r>
      <w:r w:rsidRPr="00B173E0">
        <w:rPr>
          <w:b/>
          <w:bCs/>
          <w:szCs w:val="26"/>
        </w:rPr>
        <w:t>TRẦN THỊ DUNG</w:t>
      </w:r>
    </w:p>
    <w:p w14:paraId="040F0834" w14:textId="2452B051" w:rsidR="00324C1E" w:rsidRPr="00B173E0" w:rsidRDefault="00324C1E" w:rsidP="00B173E0">
      <w:pPr>
        <w:pStyle w:val="ListParagraph"/>
        <w:spacing w:line="276" w:lineRule="auto"/>
        <w:ind w:right="190" w:firstLine="0"/>
        <w:jc w:val="left"/>
        <w:rPr>
          <w:szCs w:val="26"/>
        </w:rPr>
      </w:pPr>
      <w:r w:rsidRPr="00B173E0">
        <w:rPr>
          <w:szCs w:val="26"/>
        </w:rPr>
        <w:t>Đơn vị công tác: Bộ môn Công nghệ thông tin – Trường Đại học Giao thông Vận tải Phân hiệu tại thành phố Hồ Chí Minh.</w:t>
      </w:r>
    </w:p>
    <w:p w14:paraId="4FBA6FCF" w14:textId="1342DAC3" w:rsidR="00324C1E" w:rsidRPr="00B173E0" w:rsidRDefault="00324C1E" w:rsidP="00B173E0">
      <w:pPr>
        <w:pStyle w:val="ListParagraph"/>
        <w:spacing w:line="276" w:lineRule="auto"/>
        <w:ind w:right="190" w:firstLine="0"/>
        <w:jc w:val="left"/>
        <w:rPr>
          <w:szCs w:val="26"/>
        </w:rPr>
      </w:pPr>
      <w:r w:rsidRPr="00B173E0">
        <w:rPr>
          <w:szCs w:val="26"/>
        </w:rPr>
        <w:t xml:space="preserve">Điện thoại: </w:t>
      </w:r>
    </w:p>
    <w:p w14:paraId="7B47E37E" w14:textId="6BA54491" w:rsidR="00A75568" w:rsidRDefault="00324C1E" w:rsidP="00B173E0">
      <w:pPr>
        <w:pStyle w:val="ListParagraph"/>
        <w:spacing w:line="276" w:lineRule="auto"/>
        <w:ind w:right="190" w:firstLine="0"/>
        <w:jc w:val="left"/>
        <w:rPr>
          <w:szCs w:val="26"/>
        </w:rPr>
      </w:pPr>
      <w:r w:rsidRPr="00B173E0">
        <w:rPr>
          <w:szCs w:val="26"/>
        </w:rPr>
        <w:t xml:space="preserve">Email: </w:t>
      </w:r>
    </w:p>
    <w:p w14:paraId="3E446D01" w14:textId="6216A2CB" w:rsidR="00B173E0" w:rsidRDefault="00B173E0" w:rsidP="00B173E0">
      <w:pPr>
        <w:pStyle w:val="ListParagraph"/>
        <w:spacing w:line="276" w:lineRule="auto"/>
        <w:ind w:right="190" w:firstLine="0"/>
        <w:jc w:val="left"/>
        <w:rPr>
          <w:szCs w:val="26"/>
        </w:rPr>
      </w:pPr>
    </w:p>
    <w:p w14:paraId="19702103" w14:textId="77777777" w:rsidR="00B173E0" w:rsidRPr="00B173E0" w:rsidRDefault="00B173E0" w:rsidP="00B173E0">
      <w:pPr>
        <w:pStyle w:val="ListParagraph"/>
        <w:spacing w:line="276" w:lineRule="auto"/>
        <w:ind w:right="190" w:firstLine="0"/>
        <w:jc w:val="left"/>
        <w:rPr>
          <w:szCs w:val="26"/>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296"/>
      </w:tblGrid>
      <w:tr w:rsidR="00E677E5" w:rsidRPr="00B173E0" w14:paraId="1D157474" w14:textId="77777777" w:rsidTr="00E677E5">
        <w:tc>
          <w:tcPr>
            <w:tcW w:w="4662" w:type="dxa"/>
          </w:tcPr>
          <w:p w14:paraId="6F4B242C" w14:textId="5D08973B" w:rsidR="003A32A5" w:rsidRPr="00B173E0" w:rsidRDefault="00A75568" w:rsidP="00B173E0">
            <w:pPr>
              <w:pStyle w:val="ListParagraph"/>
              <w:spacing w:line="276" w:lineRule="auto"/>
              <w:ind w:left="0" w:right="190" w:firstLine="0"/>
              <w:jc w:val="center"/>
              <w:rPr>
                <w:b/>
                <w:bCs/>
                <w:szCs w:val="26"/>
              </w:rPr>
            </w:pPr>
            <w:r w:rsidRPr="00B173E0">
              <w:rPr>
                <w:b/>
                <w:bCs/>
                <w:szCs w:val="26"/>
              </w:rPr>
              <w:t xml:space="preserve">Ngày </w:t>
            </w:r>
            <w:r w:rsidR="00B173E0" w:rsidRPr="00B173E0">
              <w:rPr>
                <w:b/>
                <w:bCs/>
                <w:szCs w:val="26"/>
              </w:rPr>
              <w:t>…</w:t>
            </w:r>
            <w:r w:rsidRPr="00B173E0">
              <w:rPr>
                <w:b/>
                <w:bCs/>
                <w:szCs w:val="26"/>
              </w:rPr>
              <w:t xml:space="preserve"> tháng </w:t>
            </w:r>
            <w:r w:rsidR="00B173E0" w:rsidRPr="00B173E0">
              <w:rPr>
                <w:b/>
                <w:bCs/>
                <w:szCs w:val="26"/>
              </w:rPr>
              <w:t>…</w:t>
            </w:r>
            <w:r w:rsidRPr="00B173E0">
              <w:rPr>
                <w:b/>
                <w:bCs/>
                <w:szCs w:val="26"/>
              </w:rPr>
              <w:t xml:space="preserve"> năm 2022</w:t>
            </w:r>
          </w:p>
          <w:p w14:paraId="2C95726A" w14:textId="3AD743A7" w:rsidR="00C25DE6" w:rsidRPr="00B173E0" w:rsidRDefault="00C25DE6" w:rsidP="00B173E0">
            <w:pPr>
              <w:pStyle w:val="ListParagraph"/>
              <w:spacing w:line="276" w:lineRule="auto"/>
              <w:ind w:left="0" w:right="190" w:firstLine="0"/>
              <w:jc w:val="center"/>
              <w:rPr>
                <w:b/>
                <w:bCs/>
                <w:szCs w:val="26"/>
              </w:rPr>
            </w:pPr>
          </w:p>
        </w:tc>
        <w:tc>
          <w:tcPr>
            <w:tcW w:w="4296" w:type="dxa"/>
          </w:tcPr>
          <w:p w14:paraId="7C53273E" w14:textId="77777777" w:rsidR="00A75568" w:rsidRPr="00B173E0" w:rsidRDefault="00A75568" w:rsidP="00B173E0">
            <w:pPr>
              <w:pStyle w:val="ListParagraph"/>
              <w:spacing w:line="276" w:lineRule="auto"/>
              <w:ind w:left="0" w:right="190" w:firstLine="0"/>
              <w:jc w:val="left"/>
              <w:rPr>
                <w:b/>
                <w:bCs/>
                <w:szCs w:val="26"/>
              </w:rPr>
            </w:pPr>
          </w:p>
        </w:tc>
      </w:tr>
      <w:tr w:rsidR="00E677E5" w:rsidRPr="00B173E0" w14:paraId="105B5892" w14:textId="77777777" w:rsidTr="00E677E5">
        <w:tc>
          <w:tcPr>
            <w:tcW w:w="4662" w:type="dxa"/>
          </w:tcPr>
          <w:p w14:paraId="5B215497" w14:textId="0A1CFDF5" w:rsidR="00A75568" w:rsidRPr="00B173E0" w:rsidRDefault="00A75568" w:rsidP="00B173E0">
            <w:pPr>
              <w:pStyle w:val="ListParagraph"/>
              <w:spacing w:line="276" w:lineRule="auto"/>
              <w:ind w:left="0" w:right="190" w:firstLine="0"/>
              <w:jc w:val="center"/>
              <w:rPr>
                <w:b/>
                <w:bCs/>
                <w:szCs w:val="26"/>
              </w:rPr>
            </w:pPr>
            <w:r w:rsidRPr="00B173E0">
              <w:rPr>
                <w:b/>
                <w:bCs/>
                <w:szCs w:val="26"/>
              </w:rPr>
              <w:t>Trưởng Bộ môn Công nghệ thông tin</w:t>
            </w:r>
          </w:p>
        </w:tc>
        <w:tc>
          <w:tcPr>
            <w:tcW w:w="4296" w:type="dxa"/>
          </w:tcPr>
          <w:p w14:paraId="28B70584" w14:textId="779E12C5" w:rsidR="00A75568" w:rsidRPr="00B173E0" w:rsidRDefault="000875B4" w:rsidP="00B173E0">
            <w:pPr>
              <w:pStyle w:val="ListParagraph"/>
              <w:spacing w:line="276" w:lineRule="auto"/>
              <w:ind w:left="0" w:right="190" w:firstLine="0"/>
              <w:jc w:val="center"/>
              <w:rPr>
                <w:b/>
                <w:bCs/>
                <w:szCs w:val="26"/>
              </w:rPr>
            </w:pPr>
            <w:r w:rsidRPr="00B173E0">
              <w:rPr>
                <w:b/>
                <w:bCs/>
                <w:szCs w:val="26"/>
              </w:rPr>
              <w:t>Giáo viên hướng dẫn</w:t>
            </w:r>
          </w:p>
        </w:tc>
      </w:tr>
      <w:tr w:rsidR="00E677E5" w:rsidRPr="00B173E0" w14:paraId="38A06A99" w14:textId="77777777" w:rsidTr="00E677E5">
        <w:tc>
          <w:tcPr>
            <w:tcW w:w="4662" w:type="dxa"/>
          </w:tcPr>
          <w:p w14:paraId="7E366A7F" w14:textId="77777777" w:rsidR="00A75568" w:rsidRPr="00B173E0" w:rsidRDefault="00A75568" w:rsidP="00B173E0">
            <w:pPr>
              <w:pStyle w:val="ListParagraph"/>
              <w:spacing w:line="276" w:lineRule="auto"/>
              <w:ind w:left="0" w:right="190" w:firstLine="0"/>
              <w:jc w:val="center"/>
              <w:rPr>
                <w:b/>
                <w:bCs/>
                <w:sz w:val="24"/>
                <w:szCs w:val="24"/>
              </w:rPr>
            </w:pPr>
          </w:p>
          <w:p w14:paraId="12C27387" w14:textId="77777777" w:rsidR="003A32A5" w:rsidRPr="00B173E0" w:rsidRDefault="003A32A5" w:rsidP="00B173E0">
            <w:pPr>
              <w:pStyle w:val="ListParagraph"/>
              <w:spacing w:line="276" w:lineRule="auto"/>
              <w:ind w:left="0" w:right="190" w:firstLine="0"/>
              <w:jc w:val="center"/>
              <w:rPr>
                <w:b/>
                <w:bCs/>
                <w:sz w:val="24"/>
                <w:szCs w:val="24"/>
              </w:rPr>
            </w:pPr>
          </w:p>
          <w:p w14:paraId="70072099" w14:textId="77777777" w:rsidR="003A32A5" w:rsidRPr="00B173E0" w:rsidRDefault="003A32A5" w:rsidP="00B173E0">
            <w:pPr>
              <w:pStyle w:val="ListParagraph"/>
              <w:spacing w:line="276" w:lineRule="auto"/>
              <w:ind w:left="0" w:right="190" w:firstLine="0"/>
              <w:jc w:val="center"/>
              <w:rPr>
                <w:b/>
                <w:bCs/>
                <w:sz w:val="24"/>
                <w:szCs w:val="24"/>
              </w:rPr>
            </w:pPr>
          </w:p>
          <w:p w14:paraId="1B6194AF" w14:textId="48D6B5BE" w:rsidR="003A32A5" w:rsidRPr="00B173E0" w:rsidRDefault="003A32A5" w:rsidP="00B173E0">
            <w:pPr>
              <w:pStyle w:val="ListParagraph"/>
              <w:spacing w:line="276" w:lineRule="auto"/>
              <w:ind w:left="0" w:right="190" w:firstLine="0"/>
              <w:jc w:val="center"/>
              <w:rPr>
                <w:b/>
                <w:bCs/>
                <w:sz w:val="24"/>
                <w:szCs w:val="24"/>
              </w:rPr>
            </w:pPr>
          </w:p>
        </w:tc>
        <w:tc>
          <w:tcPr>
            <w:tcW w:w="4296" w:type="dxa"/>
          </w:tcPr>
          <w:p w14:paraId="0991C788" w14:textId="77777777" w:rsidR="00A75568" w:rsidRPr="00B173E0" w:rsidRDefault="00A75568" w:rsidP="00B173E0">
            <w:pPr>
              <w:pStyle w:val="ListParagraph"/>
              <w:spacing w:line="276" w:lineRule="auto"/>
              <w:ind w:left="0" w:right="190" w:firstLine="0"/>
              <w:jc w:val="center"/>
              <w:rPr>
                <w:b/>
                <w:bCs/>
                <w:sz w:val="24"/>
                <w:szCs w:val="24"/>
              </w:rPr>
            </w:pPr>
          </w:p>
        </w:tc>
      </w:tr>
      <w:tr w:rsidR="000875B4" w:rsidRPr="00B173E0" w14:paraId="3D1C094B" w14:textId="77777777" w:rsidTr="00E677E5">
        <w:tc>
          <w:tcPr>
            <w:tcW w:w="4662" w:type="dxa"/>
          </w:tcPr>
          <w:p w14:paraId="7C697466" w14:textId="06430309" w:rsidR="000875B4" w:rsidRPr="00B173E0" w:rsidRDefault="000875B4" w:rsidP="00B173E0">
            <w:pPr>
              <w:pStyle w:val="ListParagraph"/>
              <w:spacing w:line="276" w:lineRule="auto"/>
              <w:ind w:left="0" w:right="190" w:firstLine="0"/>
              <w:jc w:val="center"/>
              <w:rPr>
                <w:b/>
                <w:bCs/>
                <w:sz w:val="24"/>
                <w:szCs w:val="24"/>
              </w:rPr>
            </w:pPr>
            <w:r w:rsidRPr="00B173E0">
              <w:rPr>
                <w:b/>
                <w:bCs/>
                <w:sz w:val="24"/>
                <w:szCs w:val="24"/>
              </w:rPr>
              <w:t>Th.S Trần Phong Nhã</w:t>
            </w:r>
          </w:p>
        </w:tc>
        <w:tc>
          <w:tcPr>
            <w:tcW w:w="4296" w:type="dxa"/>
          </w:tcPr>
          <w:p w14:paraId="74A37067" w14:textId="53D8204C" w:rsidR="000875B4" w:rsidRPr="00B173E0" w:rsidRDefault="000875B4" w:rsidP="00B173E0">
            <w:pPr>
              <w:pStyle w:val="ListParagraph"/>
              <w:spacing w:line="276" w:lineRule="auto"/>
              <w:ind w:left="0" w:right="190" w:firstLine="0"/>
              <w:jc w:val="center"/>
              <w:rPr>
                <w:b/>
                <w:bCs/>
                <w:sz w:val="24"/>
                <w:szCs w:val="24"/>
              </w:rPr>
            </w:pPr>
            <w:r w:rsidRPr="00B173E0">
              <w:rPr>
                <w:b/>
                <w:bCs/>
                <w:sz w:val="24"/>
                <w:szCs w:val="24"/>
              </w:rPr>
              <w:t>Th.S Trần Thị Dung</w:t>
            </w:r>
          </w:p>
        </w:tc>
      </w:tr>
    </w:tbl>
    <w:p w14:paraId="6BED63DF" w14:textId="19CC6D07" w:rsidR="00933E2A" w:rsidRPr="00B173E0" w:rsidRDefault="00933E2A" w:rsidP="00B173E0">
      <w:pPr>
        <w:pStyle w:val="ListParagraph"/>
        <w:spacing w:line="276" w:lineRule="auto"/>
        <w:ind w:right="190" w:firstLine="0"/>
        <w:jc w:val="center"/>
        <w:rPr>
          <w:sz w:val="24"/>
          <w:szCs w:val="24"/>
        </w:rPr>
      </w:pPr>
    </w:p>
    <w:p w14:paraId="527F5F03" w14:textId="77777777" w:rsidR="00933E2A" w:rsidRPr="00B173E0" w:rsidRDefault="00933E2A" w:rsidP="00B173E0">
      <w:pPr>
        <w:spacing w:line="276" w:lineRule="auto"/>
        <w:rPr>
          <w:sz w:val="24"/>
          <w:szCs w:val="24"/>
        </w:rPr>
      </w:pPr>
      <w:r w:rsidRPr="00B173E0">
        <w:rPr>
          <w:sz w:val="24"/>
          <w:szCs w:val="24"/>
        </w:rPr>
        <w:br w:type="page"/>
      </w:r>
    </w:p>
    <w:p w14:paraId="76245411" w14:textId="77777777" w:rsidR="000D051D" w:rsidRPr="00B173E0" w:rsidRDefault="000D051D" w:rsidP="00B173E0">
      <w:pPr>
        <w:pStyle w:val="Heading1"/>
        <w:spacing w:line="276" w:lineRule="auto"/>
        <w:rPr>
          <w:rFonts w:cs="Times New Roman"/>
          <w:sz w:val="24"/>
          <w:szCs w:val="24"/>
        </w:rPr>
        <w:sectPr w:rsidR="000D051D" w:rsidRPr="00B173E0" w:rsidSect="00591347">
          <w:pgSz w:w="12240" w:h="15840" w:code="1"/>
          <w:pgMar w:top="1134" w:right="851" w:bottom="1134" w:left="1701" w:header="720" w:footer="720" w:gutter="0"/>
          <w:cols w:space="720"/>
          <w:docGrid w:linePitch="360"/>
        </w:sectPr>
      </w:pPr>
    </w:p>
    <w:p w14:paraId="78596D8B" w14:textId="4727A49D" w:rsidR="00A75568" w:rsidRPr="00B173E0" w:rsidRDefault="00B26482" w:rsidP="00B173E0">
      <w:pPr>
        <w:pStyle w:val="Heading1"/>
        <w:spacing w:line="276" w:lineRule="auto"/>
        <w:rPr>
          <w:rFonts w:cs="Times New Roman"/>
          <w:sz w:val="30"/>
          <w:szCs w:val="30"/>
        </w:rPr>
      </w:pPr>
      <w:bookmarkStart w:id="0" w:name="_Toc119839154"/>
      <w:r w:rsidRPr="00B173E0">
        <w:rPr>
          <w:rFonts w:cs="Times New Roman"/>
          <w:sz w:val="30"/>
          <w:szCs w:val="30"/>
        </w:rPr>
        <w:lastRenderedPageBreak/>
        <w:t>LỜI CẢM ƠN</w:t>
      </w:r>
      <w:bookmarkEnd w:id="0"/>
    </w:p>
    <w:p w14:paraId="7AC7F06E" w14:textId="635F9755" w:rsidR="00B26482" w:rsidRPr="00B173E0" w:rsidRDefault="00B26482" w:rsidP="00B173E0">
      <w:pPr>
        <w:spacing w:line="276" w:lineRule="auto"/>
        <w:rPr>
          <w:sz w:val="24"/>
          <w:szCs w:val="24"/>
        </w:rPr>
      </w:pPr>
    </w:p>
    <w:p w14:paraId="653D7CF5" w14:textId="77777777" w:rsidR="00B26482" w:rsidRPr="00B173E0" w:rsidRDefault="00B26482" w:rsidP="00B173E0">
      <w:pPr>
        <w:spacing w:line="276" w:lineRule="auto"/>
        <w:rPr>
          <w:sz w:val="24"/>
          <w:szCs w:val="24"/>
        </w:rPr>
      </w:pPr>
    </w:p>
    <w:p w14:paraId="4A714308" w14:textId="0963AE63" w:rsidR="00933E2A" w:rsidRPr="00B173E0" w:rsidRDefault="00933E2A" w:rsidP="00B173E0">
      <w:pPr>
        <w:spacing w:line="276" w:lineRule="auto"/>
        <w:rPr>
          <w:lang w:val="vi-VN"/>
        </w:rPr>
      </w:pPr>
      <w:r w:rsidRPr="00B173E0">
        <w:rPr>
          <w:lang w:val="vi-VN"/>
        </w:rPr>
        <w:t>Trước tiên với tình cảm sâu sắc và chân thành nhất, cho phép các thành viên của nhóm chúng em được bày tỏ sự biết ơn đến cô đã dành thời gian đọc bài báo cáo bài tập lớn này.</w:t>
      </w:r>
    </w:p>
    <w:p w14:paraId="5025C489" w14:textId="77777777" w:rsidR="00B26482" w:rsidRPr="00B173E0" w:rsidRDefault="00B26482" w:rsidP="00B173E0">
      <w:pPr>
        <w:spacing w:line="276" w:lineRule="auto"/>
        <w:rPr>
          <w:lang w:val="vi-VN"/>
        </w:rPr>
      </w:pPr>
    </w:p>
    <w:p w14:paraId="762575BA" w14:textId="54AFCD84" w:rsidR="00933E2A" w:rsidRPr="00B173E0" w:rsidRDefault="00933E2A" w:rsidP="00B173E0">
      <w:pPr>
        <w:spacing w:line="276" w:lineRule="auto"/>
        <w:rPr>
          <w:lang w:val="vi-VN"/>
        </w:rPr>
      </w:pPr>
      <w:r w:rsidRPr="00B173E0">
        <w:rPr>
          <w:lang w:val="vi-VN"/>
        </w:rPr>
        <w:tab/>
        <w:t>Bài tập này được cả nhóm hoàn thành dựa trên các kiến thức được học tại trường với sự hướng dẫn của cô Trần Thị Dung. Nhóm xin gửi lời cảm ơn đến cô vì đã tận tình giúp đỡ, giải đáp các thắc mắc để nhóm có thể hoàn thành tốt nhất đạt đúng mục tiêu của nhóm đề ra lúc đầu cho bài tập lần này.</w:t>
      </w:r>
    </w:p>
    <w:p w14:paraId="776C1B63" w14:textId="77777777" w:rsidR="00B26482" w:rsidRPr="00B173E0" w:rsidRDefault="00B26482" w:rsidP="00B173E0">
      <w:pPr>
        <w:spacing w:line="276" w:lineRule="auto"/>
        <w:rPr>
          <w:lang w:val="vi-VN"/>
        </w:rPr>
      </w:pPr>
    </w:p>
    <w:p w14:paraId="16224906" w14:textId="77777777" w:rsidR="00933E2A" w:rsidRPr="00B173E0" w:rsidRDefault="00933E2A" w:rsidP="00B173E0">
      <w:pPr>
        <w:spacing w:line="276" w:lineRule="auto"/>
        <w:rPr>
          <w:lang w:val="vi-VN"/>
        </w:rPr>
      </w:pPr>
      <w:r w:rsidRPr="00B173E0">
        <w:rPr>
          <w:lang w:val="vi-VN"/>
        </w:rPr>
        <w:tab/>
        <w:t>Những bài tập này có ý nghĩa rất lớn đối với sinh viên cụ thể là đối với nhóm chúng em, nhờ có những bài tập như này mà chúng em có cơ hội được làm quen với teamwork, được học hỏi thêm nhiều kiến thức mới từ thầy cô, bạn bè, nâng cao trình độ chuyên ngành,.. Chúng em rất vui khi được cô giúp đỡ trong quá trình hoàn thành bài này. Một lần nữa nhóm chúng em xin cảm ơn cô Trần Thị Dung.</w:t>
      </w:r>
    </w:p>
    <w:p w14:paraId="51266EB0" w14:textId="53F19AED" w:rsidR="00B26482" w:rsidRPr="00B173E0" w:rsidRDefault="00B26482" w:rsidP="00B173E0">
      <w:pPr>
        <w:spacing w:line="276" w:lineRule="auto"/>
        <w:rPr>
          <w:sz w:val="24"/>
          <w:szCs w:val="24"/>
        </w:rPr>
      </w:pPr>
      <w:r w:rsidRPr="00B173E0">
        <w:rPr>
          <w:sz w:val="24"/>
          <w:szCs w:val="24"/>
        </w:rPr>
        <w:br w:type="page"/>
      </w:r>
    </w:p>
    <w:p w14:paraId="76D16A29" w14:textId="16026189" w:rsidR="00933E2A" w:rsidRPr="00B173E0" w:rsidRDefault="00B26482" w:rsidP="00B173E0">
      <w:pPr>
        <w:pStyle w:val="Heading1"/>
        <w:spacing w:line="276" w:lineRule="auto"/>
        <w:rPr>
          <w:rFonts w:cs="Times New Roman"/>
          <w:sz w:val="30"/>
          <w:szCs w:val="30"/>
        </w:rPr>
      </w:pPr>
      <w:bookmarkStart w:id="1" w:name="_Toc119839155"/>
      <w:r w:rsidRPr="00B173E0">
        <w:rPr>
          <w:rFonts w:cs="Times New Roman"/>
          <w:sz w:val="30"/>
          <w:szCs w:val="30"/>
        </w:rPr>
        <w:lastRenderedPageBreak/>
        <w:t>NHẬN XÉT CỦA GIẢNG VIÊN</w:t>
      </w:r>
      <w:bookmarkEnd w:id="1"/>
    </w:p>
    <w:p w14:paraId="587D5352" w14:textId="5DD292D4" w:rsidR="002D1CE7" w:rsidRPr="00B173E0" w:rsidRDefault="002D1CE7" w:rsidP="00B173E0">
      <w:pPr>
        <w:tabs>
          <w:tab w:val="left" w:leader="dot" w:pos="9072"/>
        </w:tabs>
        <w:spacing w:line="276" w:lineRule="auto"/>
        <w:rPr>
          <w:sz w:val="24"/>
          <w:szCs w:val="24"/>
        </w:rPr>
      </w:pPr>
    </w:p>
    <w:p w14:paraId="6B22A1E7" w14:textId="5A4BFAE7" w:rsidR="003761C0" w:rsidRPr="00B173E0" w:rsidRDefault="003761C0" w:rsidP="00B173E0">
      <w:pPr>
        <w:tabs>
          <w:tab w:val="left" w:leader="dot" w:pos="9639"/>
        </w:tabs>
        <w:spacing w:line="360" w:lineRule="auto"/>
        <w:ind w:firstLine="0"/>
        <w:rPr>
          <w:sz w:val="24"/>
          <w:szCs w:val="24"/>
          <w:lang w:val="vi-VN"/>
        </w:rPr>
      </w:pP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r w:rsidRPr="00B173E0">
        <w:rPr>
          <w:sz w:val="24"/>
          <w:szCs w:val="24"/>
          <w:lang w:val="vi-VN"/>
        </w:rPr>
        <w:tab/>
      </w:r>
    </w:p>
    <w:p w14:paraId="2FE554FF" w14:textId="0BFA95C1" w:rsidR="00325973" w:rsidRPr="00B173E0" w:rsidRDefault="00325973" w:rsidP="00B173E0">
      <w:pPr>
        <w:tabs>
          <w:tab w:val="left" w:leader="dot" w:pos="9639"/>
        </w:tabs>
        <w:spacing w:line="276" w:lineRule="auto"/>
        <w:ind w:firstLine="0"/>
        <w:rPr>
          <w:sz w:val="24"/>
          <w:szCs w:val="24"/>
          <w:lang w:val="vi-VN"/>
        </w:rPr>
      </w:pPr>
    </w:p>
    <w:p w14:paraId="274FBBCC" w14:textId="38E43ACE" w:rsidR="00325973" w:rsidRPr="00B173E0" w:rsidRDefault="00325973" w:rsidP="00B173E0">
      <w:pPr>
        <w:tabs>
          <w:tab w:val="left" w:leader="dot" w:pos="9639"/>
        </w:tabs>
        <w:spacing w:line="276" w:lineRule="auto"/>
        <w:ind w:firstLine="0"/>
        <w:rPr>
          <w:sz w:val="24"/>
          <w:szCs w:val="24"/>
          <w:lang w:val="vi-VN"/>
        </w:rPr>
      </w:pPr>
    </w:p>
    <w:p w14:paraId="26B0C56F" w14:textId="4A3C7695" w:rsidR="00325973" w:rsidRPr="00B173E0" w:rsidRDefault="00325973" w:rsidP="00B173E0">
      <w:pPr>
        <w:tabs>
          <w:tab w:val="left" w:leader="dot" w:pos="9639"/>
        </w:tabs>
        <w:spacing w:line="276" w:lineRule="auto"/>
        <w:ind w:firstLine="0"/>
        <w:jc w:val="right"/>
        <w:rPr>
          <w:b/>
          <w:bCs/>
          <w:szCs w:val="26"/>
        </w:rPr>
      </w:pPr>
      <w:r w:rsidRPr="00B173E0">
        <w:rPr>
          <w:b/>
          <w:bCs/>
          <w:szCs w:val="26"/>
        </w:rPr>
        <w:t>Thành phố Hồ Chí Minh, ngày 22 tháng 11 năm 2022</w:t>
      </w:r>
    </w:p>
    <w:p w14:paraId="0C9E01DB" w14:textId="77777777" w:rsidR="00C24E96" w:rsidRPr="00B173E0" w:rsidRDefault="00C24E96" w:rsidP="00B173E0">
      <w:pPr>
        <w:tabs>
          <w:tab w:val="left" w:leader="dot" w:pos="9639"/>
        </w:tabs>
        <w:spacing w:line="276" w:lineRule="auto"/>
        <w:ind w:firstLine="0"/>
        <w:jc w:val="right"/>
        <w:rPr>
          <w:b/>
          <w:bCs/>
          <w:szCs w:val="26"/>
        </w:rPr>
      </w:pPr>
    </w:p>
    <w:tbl>
      <w:tblPr>
        <w:tblStyle w:val="TableGrid"/>
        <w:tblW w:w="0" w:type="auto"/>
        <w:tblInd w:w="6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6"/>
      </w:tblGrid>
      <w:tr w:rsidR="00325973" w:rsidRPr="00B173E0" w14:paraId="7F47E286" w14:textId="77777777" w:rsidTr="00C24E96">
        <w:tc>
          <w:tcPr>
            <w:tcW w:w="3446" w:type="dxa"/>
          </w:tcPr>
          <w:p w14:paraId="0A697FA8" w14:textId="69BA2908" w:rsidR="00325973" w:rsidRPr="00B173E0" w:rsidRDefault="00C24E96" w:rsidP="00B173E0">
            <w:pPr>
              <w:tabs>
                <w:tab w:val="left" w:leader="dot" w:pos="9639"/>
              </w:tabs>
              <w:spacing w:line="276" w:lineRule="auto"/>
              <w:ind w:firstLine="0"/>
              <w:rPr>
                <w:b/>
                <w:bCs/>
                <w:szCs w:val="26"/>
              </w:rPr>
            </w:pPr>
            <w:r w:rsidRPr="00B173E0">
              <w:rPr>
                <w:b/>
                <w:bCs/>
                <w:szCs w:val="26"/>
              </w:rPr>
              <w:t>Giảng viên hướng dẫn</w:t>
            </w:r>
          </w:p>
          <w:p w14:paraId="6949F1EB" w14:textId="77777777" w:rsidR="00C24E96" w:rsidRPr="00B173E0" w:rsidRDefault="00C24E96" w:rsidP="00B173E0">
            <w:pPr>
              <w:tabs>
                <w:tab w:val="left" w:leader="dot" w:pos="9639"/>
              </w:tabs>
              <w:spacing w:line="276" w:lineRule="auto"/>
              <w:ind w:firstLine="0"/>
              <w:jc w:val="center"/>
              <w:rPr>
                <w:b/>
                <w:bCs/>
                <w:szCs w:val="26"/>
              </w:rPr>
            </w:pPr>
          </w:p>
          <w:p w14:paraId="351F6953" w14:textId="77777777" w:rsidR="00C24E96" w:rsidRPr="00B173E0" w:rsidRDefault="00C24E96" w:rsidP="00B173E0">
            <w:pPr>
              <w:tabs>
                <w:tab w:val="left" w:leader="dot" w:pos="9639"/>
              </w:tabs>
              <w:spacing w:line="276" w:lineRule="auto"/>
              <w:ind w:firstLine="0"/>
              <w:jc w:val="center"/>
              <w:rPr>
                <w:b/>
                <w:bCs/>
                <w:szCs w:val="26"/>
              </w:rPr>
            </w:pPr>
          </w:p>
          <w:p w14:paraId="360BD71A" w14:textId="54D2C6BF" w:rsidR="00C24E96" w:rsidRPr="00B173E0" w:rsidRDefault="00C24E96" w:rsidP="00B173E0">
            <w:pPr>
              <w:tabs>
                <w:tab w:val="left" w:leader="dot" w:pos="9639"/>
              </w:tabs>
              <w:spacing w:line="276" w:lineRule="auto"/>
              <w:ind w:firstLine="0"/>
              <w:jc w:val="center"/>
              <w:rPr>
                <w:b/>
                <w:bCs/>
                <w:szCs w:val="26"/>
              </w:rPr>
            </w:pPr>
          </w:p>
        </w:tc>
      </w:tr>
      <w:tr w:rsidR="00325973" w:rsidRPr="00B173E0" w14:paraId="7D1F5529" w14:textId="77777777" w:rsidTr="00C24E96">
        <w:tc>
          <w:tcPr>
            <w:tcW w:w="3446" w:type="dxa"/>
          </w:tcPr>
          <w:p w14:paraId="03CA25F8" w14:textId="34CB063D" w:rsidR="00325973" w:rsidRPr="00B173E0" w:rsidRDefault="00C24E96" w:rsidP="00B173E0">
            <w:pPr>
              <w:tabs>
                <w:tab w:val="left" w:leader="dot" w:pos="9639"/>
              </w:tabs>
              <w:spacing w:line="276" w:lineRule="auto"/>
              <w:ind w:firstLine="0"/>
              <w:rPr>
                <w:b/>
                <w:bCs/>
                <w:szCs w:val="26"/>
              </w:rPr>
            </w:pPr>
            <w:r w:rsidRPr="00B173E0">
              <w:rPr>
                <w:b/>
                <w:bCs/>
                <w:szCs w:val="26"/>
              </w:rPr>
              <w:t>Th.S TRẦN THỊ DUNG</w:t>
            </w:r>
          </w:p>
        </w:tc>
      </w:tr>
    </w:tbl>
    <w:p w14:paraId="40809570" w14:textId="4DF9D94B" w:rsidR="00F55AD3" w:rsidRPr="00B173E0" w:rsidRDefault="006551DC" w:rsidP="00B173E0">
      <w:pPr>
        <w:pStyle w:val="Heading1"/>
        <w:spacing w:line="276" w:lineRule="auto"/>
        <w:rPr>
          <w:rFonts w:cs="Times New Roman"/>
          <w:sz w:val="30"/>
          <w:szCs w:val="30"/>
        </w:rPr>
      </w:pPr>
      <w:bookmarkStart w:id="2" w:name="_Toc119839156"/>
      <w:r w:rsidRPr="00B173E0">
        <w:rPr>
          <w:rFonts w:cs="Times New Roman"/>
          <w:sz w:val="30"/>
          <w:szCs w:val="30"/>
        </w:rPr>
        <w:lastRenderedPageBreak/>
        <w:t>MỤC LỤC</w:t>
      </w:r>
      <w:bookmarkEnd w:id="2"/>
    </w:p>
    <w:p w14:paraId="0511F41B" w14:textId="1CCE6BD4" w:rsidR="00955E13" w:rsidRPr="00B173E0" w:rsidRDefault="00955E13" w:rsidP="00B173E0">
      <w:pPr>
        <w:spacing w:line="276" w:lineRule="auto"/>
        <w:rPr>
          <w:sz w:val="24"/>
          <w:szCs w:val="24"/>
        </w:rPr>
      </w:pPr>
    </w:p>
    <w:sdt>
      <w:sdtPr>
        <w:rPr>
          <w:rFonts w:ascii="Times New Roman" w:eastAsiaTheme="minorHAnsi" w:hAnsi="Times New Roman" w:cs="Times New Roman"/>
          <w:color w:val="auto"/>
          <w:sz w:val="24"/>
          <w:szCs w:val="24"/>
        </w:rPr>
        <w:id w:val="-753673083"/>
        <w:docPartObj>
          <w:docPartGallery w:val="Table of Contents"/>
          <w:docPartUnique/>
        </w:docPartObj>
      </w:sdtPr>
      <w:sdtEndPr>
        <w:rPr>
          <w:b/>
          <w:bCs/>
          <w:noProof/>
        </w:rPr>
      </w:sdtEndPr>
      <w:sdtContent>
        <w:p w14:paraId="51596F37" w14:textId="5BBEBA9C" w:rsidR="00955E13" w:rsidRPr="00B173E0" w:rsidRDefault="00955E13" w:rsidP="00B173E0">
          <w:pPr>
            <w:pStyle w:val="TOCHeading"/>
            <w:spacing w:line="276" w:lineRule="auto"/>
            <w:rPr>
              <w:rFonts w:ascii="Times New Roman" w:hAnsi="Times New Roman" w:cs="Times New Roman"/>
              <w:sz w:val="24"/>
              <w:szCs w:val="24"/>
            </w:rPr>
          </w:pPr>
        </w:p>
        <w:p w14:paraId="6E19B201" w14:textId="3B58DDAA" w:rsidR="0013115E" w:rsidRDefault="00955E13">
          <w:pPr>
            <w:pStyle w:val="TOC1"/>
            <w:tabs>
              <w:tab w:val="right" w:leader="dot" w:pos="9678"/>
            </w:tabs>
            <w:rPr>
              <w:rFonts w:asciiTheme="minorHAnsi" w:eastAsiaTheme="minorEastAsia" w:hAnsiTheme="minorHAnsi" w:cstheme="minorBidi"/>
              <w:noProof/>
              <w:sz w:val="22"/>
              <w:szCs w:val="22"/>
            </w:rPr>
          </w:pPr>
          <w:r w:rsidRPr="00C91173">
            <w:rPr>
              <w:szCs w:val="26"/>
            </w:rPr>
            <w:fldChar w:fldCharType="begin"/>
          </w:r>
          <w:r w:rsidRPr="00C91173">
            <w:rPr>
              <w:szCs w:val="26"/>
            </w:rPr>
            <w:instrText xml:space="preserve"> TOC \o "1-3" \h \z \u </w:instrText>
          </w:r>
          <w:r w:rsidRPr="00C91173">
            <w:rPr>
              <w:szCs w:val="26"/>
            </w:rPr>
            <w:fldChar w:fldCharType="separate"/>
          </w:r>
          <w:hyperlink w:anchor="_Toc119839154" w:history="1">
            <w:r w:rsidR="0013115E" w:rsidRPr="006875AE">
              <w:rPr>
                <w:rStyle w:val="Hyperlink"/>
                <w:noProof/>
              </w:rPr>
              <w:t>LỜI CẢM ƠN</w:t>
            </w:r>
            <w:r w:rsidR="0013115E">
              <w:rPr>
                <w:noProof/>
                <w:webHidden/>
              </w:rPr>
              <w:tab/>
            </w:r>
            <w:r w:rsidR="0013115E">
              <w:rPr>
                <w:noProof/>
                <w:webHidden/>
              </w:rPr>
              <w:fldChar w:fldCharType="begin"/>
            </w:r>
            <w:r w:rsidR="0013115E">
              <w:rPr>
                <w:noProof/>
                <w:webHidden/>
              </w:rPr>
              <w:instrText xml:space="preserve"> PAGEREF _Toc119839154 \h </w:instrText>
            </w:r>
            <w:r w:rsidR="0013115E">
              <w:rPr>
                <w:noProof/>
                <w:webHidden/>
              </w:rPr>
            </w:r>
            <w:r w:rsidR="0013115E">
              <w:rPr>
                <w:noProof/>
                <w:webHidden/>
              </w:rPr>
              <w:fldChar w:fldCharType="separate"/>
            </w:r>
            <w:r w:rsidR="0013115E">
              <w:rPr>
                <w:noProof/>
                <w:webHidden/>
              </w:rPr>
              <w:t>i</w:t>
            </w:r>
            <w:r w:rsidR="0013115E">
              <w:rPr>
                <w:noProof/>
                <w:webHidden/>
              </w:rPr>
              <w:fldChar w:fldCharType="end"/>
            </w:r>
          </w:hyperlink>
        </w:p>
        <w:p w14:paraId="6ACEBE35" w14:textId="28DDA5AB"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55" w:history="1">
            <w:r w:rsidRPr="006875AE">
              <w:rPr>
                <w:rStyle w:val="Hyperlink"/>
                <w:noProof/>
              </w:rPr>
              <w:t>NHẬN XÉT CỦA GIẢNG VIÊN</w:t>
            </w:r>
            <w:r>
              <w:rPr>
                <w:noProof/>
                <w:webHidden/>
              </w:rPr>
              <w:tab/>
            </w:r>
            <w:r>
              <w:rPr>
                <w:noProof/>
                <w:webHidden/>
              </w:rPr>
              <w:fldChar w:fldCharType="begin"/>
            </w:r>
            <w:r>
              <w:rPr>
                <w:noProof/>
                <w:webHidden/>
              </w:rPr>
              <w:instrText xml:space="preserve"> PAGEREF _Toc119839155 \h </w:instrText>
            </w:r>
            <w:r>
              <w:rPr>
                <w:noProof/>
                <w:webHidden/>
              </w:rPr>
            </w:r>
            <w:r>
              <w:rPr>
                <w:noProof/>
                <w:webHidden/>
              </w:rPr>
              <w:fldChar w:fldCharType="separate"/>
            </w:r>
            <w:r>
              <w:rPr>
                <w:noProof/>
                <w:webHidden/>
              </w:rPr>
              <w:t>ii</w:t>
            </w:r>
            <w:r>
              <w:rPr>
                <w:noProof/>
                <w:webHidden/>
              </w:rPr>
              <w:fldChar w:fldCharType="end"/>
            </w:r>
          </w:hyperlink>
        </w:p>
        <w:p w14:paraId="1863DC2F" w14:textId="558BC6F3"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56" w:history="1">
            <w:r w:rsidRPr="006875AE">
              <w:rPr>
                <w:rStyle w:val="Hyperlink"/>
                <w:noProof/>
              </w:rPr>
              <w:t>MỤC LỤC</w:t>
            </w:r>
            <w:r>
              <w:rPr>
                <w:noProof/>
                <w:webHidden/>
              </w:rPr>
              <w:tab/>
            </w:r>
            <w:r>
              <w:rPr>
                <w:noProof/>
                <w:webHidden/>
              </w:rPr>
              <w:fldChar w:fldCharType="begin"/>
            </w:r>
            <w:r>
              <w:rPr>
                <w:noProof/>
                <w:webHidden/>
              </w:rPr>
              <w:instrText xml:space="preserve"> PAGEREF _Toc119839156 \h </w:instrText>
            </w:r>
            <w:r>
              <w:rPr>
                <w:noProof/>
                <w:webHidden/>
              </w:rPr>
            </w:r>
            <w:r>
              <w:rPr>
                <w:noProof/>
                <w:webHidden/>
              </w:rPr>
              <w:fldChar w:fldCharType="separate"/>
            </w:r>
            <w:r>
              <w:rPr>
                <w:noProof/>
                <w:webHidden/>
              </w:rPr>
              <w:t>iii</w:t>
            </w:r>
            <w:r>
              <w:rPr>
                <w:noProof/>
                <w:webHidden/>
              </w:rPr>
              <w:fldChar w:fldCharType="end"/>
            </w:r>
          </w:hyperlink>
        </w:p>
        <w:p w14:paraId="4A02C453" w14:textId="56828927"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57" w:history="1">
            <w:r w:rsidRPr="006875AE">
              <w:rPr>
                <w:rStyle w:val="Hyperlink"/>
                <w:noProof/>
              </w:rPr>
              <w:t>DANH MỤC CHỮ VIẾT TẮT</w:t>
            </w:r>
            <w:r>
              <w:rPr>
                <w:noProof/>
                <w:webHidden/>
              </w:rPr>
              <w:tab/>
            </w:r>
            <w:r>
              <w:rPr>
                <w:noProof/>
                <w:webHidden/>
              </w:rPr>
              <w:fldChar w:fldCharType="begin"/>
            </w:r>
            <w:r>
              <w:rPr>
                <w:noProof/>
                <w:webHidden/>
              </w:rPr>
              <w:instrText xml:space="preserve"> PAGEREF _Toc119839157 \h </w:instrText>
            </w:r>
            <w:r>
              <w:rPr>
                <w:noProof/>
                <w:webHidden/>
              </w:rPr>
            </w:r>
            <w:r>
              <w:rPr>
                <w:noProof/>
                <w:webHidden/>
              </w:rPr>
              <w:fldChar w:fldCharType="separate"/>
            </w:r>
            <w:r>
              <w:rPr>
                <w:noProof/>
                <w:webHidden/>
              </w:rPr>
              <w:t>v</w:t>
            </w:r>
            <w:r>
              <w:rPr>
                <w:noProof/>
                <w:webHidden/>
              </w:rPr>
              <w:fldChar w:fldCharType="end"/>
            </w:r>
          </w:hyperlink>
        </w:p>
        <w:p w14:paraId="67328868" w14:textId="64336F32"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58" w:history="1">
            <w:r w:rsidRPr="006875AE">
              <w:rPr>
                <w:rStyle w:val="Hyperlink"/>
                <w:noProof/>
              </w:rPr>
              <w:t>DANH MỤC HÌNH ẢNH</w:t>
            </w:r>
            <w:r>
              <w:rPr>
                <w:noProof/>
                <w:webHidden/>
              </w:rPr>
              <w:tab/>
            </w:r>
            <w:r>
              <w:rPr>
                <w:noProof/>
                <w:webHidden/>
              </w:rPr>
              <w:fldChar w:fldCharType="begin"/>
            </w:r>
            <w:r>
              <w:rPr>
                <w:noProof/>
                <w:webHidden/>
              </w:rPr>
              <w:instrText xml:space="preserve"> PAGEREF _Toc119839158 \h </w:instrText>
            </w:r>
            <w:r>
              <w:rPr>
                <w:noProof/>
                <w:webHidden/>
              </w:rPr>
            </w:r>
            <w:r>
              <w:rPr>
                <w:noProof/>
                <w:webHidden/>
              </w:rPr>
              <w:fldChar w:fldCharType="separate"/>
            </w:r>
            <w:r>
              <w:rPr>
                <w:noProof/>
                <w:webHidden/>
              </w:rPr>
              <w:t>vi</w:t>
            </w:r>
            <w:r>
              <w:rPr>
                <w:noProof/>
                <w:webHidden/>
              </w:rPr>
              <w:fldChar w:fldCharType="end"/>
            </w:r>
          </w:hyperlink>
        </w:p>
        <w:p w14:paraId="18A7D8F9" w14:textId="50BA2DAC"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59" w:history="1">
            <w:r w:rsidRPr="006875AE">
              <w:rPr>
                <w:rStyle w:val="Hyperlink"/>
                <w:noProof/>
              </w:rPr>
              <w:t>CHƯƠNG 1: DỊCH SÁCH</w:t>
            </w:r>
            <w:r>
              <w:rPr>
                <w:noProof/>
                <w:webHidden/>
              </w:rPr>
              <w:tab/>
            </w:r>
            <w:r>
              <w:rPr>
                <w:noProof/>
                <w:webHidden/>
              </w:rPr>
              <w:fldChar w:fldCharType="begin"/>
            </w:r>
            <w:r>
              <w:rPr>
                <w:noProof/>
                <w:webHidden/>
              </w:rPr>
              <w:instrText xml:space="preserve"> PAGEREF _Toc119839159 \h </w:instrText>
            </w:r>
            <w:r>
              <w:rPr>
                <w:noProof/>
                <w:webHidden/>
              </w:rPr>
            </w:r>
            <w:r>
              <w:rPr>
                <w:noProof/>
                <w:webHidden/>
              </w:rPr>
              <w:fldChar w:fldCharType="separate"/>
            </w:r>
            <w:r>
              <w:rPr>
                <w:noProof/>
                <w:webHidden/>
              </w:rPr>
              <w:t>1</w:t>
            </w:r>
            <w:r>
              <w:rPr>
                <w:noProof/>
                <w:webHidden/>
              </w:rPr>
              <w:fldChar w:fldCharType="end"/>
            </w:r>
          </w:hyperlink>
        </w:p>
        <w:p w14:paraId="7A3B7E1A" w14:textId="4BB55525" w:rsidR="0013115E" w:rsidRDefault="0013115E">
          <w:pPr>
            <w:pStyle w:val="TOC2"/>
            <w:tabs>
              <w:tab w:val="right" w:leader="dot" w:pos="9678"/>
            </w:tabs>
            <w:rPr>
              <w:rFonts w:cstheme="minorBidi"/>
              <w:noProof/>
            </w:rPr>
          </w:pPr>
          <w:hyperlink w:anchor="_Toc119839160" w:history="1">
            <w:r w:rsidRPr="006875AE">
              <w:rPr>
                <w:rStyle w:val="Hyperlink"/>
                <w:rFonts w:ascii="Times New Roman" w:hAnsi="Times New Roman"/>
                <w:noProof/>
              </w:rPr>
              <w:t>1.1 CLASS</w:t>
            </w:r>
            <w:r>
              <w:rPr>
                <w:noProof/>
                <w:webHidden/>
              </w:rPr>
              <w:tab/>
            </w:r>
            <w:r>
              <w:rPr>
                <w:noProof/>
                <w:webHidden/>
              </w:rPr>
              <w:fldChar w:fldCharType="begin"/>
            </w:r>
            <w:r>
              <w:rPr>
                <w:noProof/>
                <w:webHidden/>
              </w:rPr>
              <w:instrText xml:space="preserve"> PAGEREF _Toc119839160 \h </w:instrText>
            </w:r>
            <w:r>
              <w:rPr>
                <w:noProof/>
                <w:webHidden/>
              </w:rPr>
            </w:r>
            <w:r>
              <w:rPr>
                <w:noProof/>
                <w:webHidden/>
              </w:rPr>
              <w:fldChar w:fldCharType="separate"/>
            </w:r>
            <w:r>
              <w:rPr>
                <w:noProof/>
                <w:webHidden/>
              </w:rPr>
              <w:t>1</w:t>
            </w:r>
            <w:r>
              <w:rPr>
                <w:noProof/>
                <w:webHidden/>
              </w:rPr>
              <w:fldChar w:fldCharType="end"/>
            </w:r>
          </w:hyperlink>
        </w:p>
        <w:p w14:paraId="5761ADBF" w14:textId="33C56EE5" w:rsidR="0013115E" w:rsidRDefault="0013115E">
          <w:pPr>
            <w:pStyle w:val="TOC3"/>
            <w:tabs>
              <w:tab w:val="right" w:leader="dot" w:pos="9678"/>
            </w:tabs>
            <w:rPr>
              <w:rFonts w:cstheme="minorBidi"/>
              <w:noProof/>
            </w:rPr>
          </w:pPr>
          <w:hyperlink w:anchor="_Toc119839161" w:history="1">
            <w:r w:rsidRPr="006875AE">
              <w:rPr>
                <w:rStyle w:val="Hyperlink"/>
                <w:rFonts w:ascii="Times New Roman" w:hAnsi="Times New Roman"/>
                <w:bCs/>
                <w:i/>
                <w:iCs/>
                <w:noProof/>
              </w:rPr>
              <w:t>1.1.1 Giới thiệu và cơ bản về class:</w:t>
            </w:r>
            <w:r>
              <w:rPr>
                <w:noProof/>
                <w:webHidden/>
              </w:rPr>
              <w:tab/>
            </w:r>
            <w:r>
              <w:rPr>
                <w:noProof/>
                <w:webHidden/>
              </w:rPr>
              <w:fldChar w:fldCharType="begin"/>
            </w:r>
            <w:r>
              <w:rPr>
                <w:noProof/>
                <w:webHidden/>
              </w:rPr>
              <w:instrText xml:space="preserve"> PAGEREF _Toc119839161 \h </w:instrText>
            </w:r>
            <w:r>
              <w:rPr>
                <w:noProof/>
                <w:webHidden/>
              </w:rPr>
            </w:r>
            <w:r>
              <w:rPr>
                <w:noProof/>
                <w:webHidden/>
              </w:rPr>
              <w:fldChar w:fldCharType="separate"/>
            </w:r>
            <w:r>
              <w:rPr>
                <w:noProof/>
                <w:webHidden/>
              </w:rPr>
              <w:t>1</w:t>
            </w:r>
            <w:r>
              <w:rPr>
                <w:noProof/>
                <w:webHidden/>
              </w:rPr>
              <w:fldChar w:fldCharType="end"/>
            </w:r>
          </w:hyperlink>
        </w:p>
        <w:p w14:paraId="59534D6E" w14:textId="1882C650" w:rsidR="0013115E" w:rsidRDefault="0013115E">
          <w:pPr>
            <w:pStyle w:val="TOC3"/>
            <w:tabs>
              <w:tab w:val="right" w:leader="dot" w:pos="9678"/>
            </w:tabs>
            <w:rPr>
              <w:rFonts w:cstheme="minorBidi"/>
              <w:noProof/>
            </w:rPr>
          </w:pPr>
          <w:hyperlink w:anchor="_Toc119839162" w:history="1">
            <w:r w:rsidRPr="006875AE">
              <w:rPr>
                <w:rStyle w:val="Hyperlink"/>
                <w:rFonts w:ascii="Times New Roman" w:hAnsi="Times New Roman"/>
                <w:noProof/>
              </w:rPr>
              <w:t>1.1.2 Lớp và cấu trúc</w:t>
            </w:r>
            <w:r>
              <w:rPr>
                <w:noProof/>
                <w:webHidden/>
              </w:rPr>
              <w:tab/>
            </w:r>
            <w:r>
              <w:rPr>
                <w:noProof/>
                <w:webHidden/>
              </w:rPr>
              <w:fldChar w:fldCharType="begin"/>
            </w:r>
            <w:r>
              <w:rPr>
                <w:noProof/>
                <w:webHidden/>
              </w:rPr>
              <w:instrText xml:space="preserve"> PAGEREF _Toc119839162 \h </w:instrText>
            </w:r>
            <w:r>
              <w:rPr>
                <w:noProof/>
                <w:webHidden/>
              </w:rPr>
            </w:r>
            <w:r>
              <w:rPr>
                <w:noProof/>
                <w:webHidden/>
              </w:rPr>
              <w:fldChar w:fldCharType="separate"/>
            </w:r>
            <w:r>
              <w:rPr>
                <w:noProof/>
                <w:webHidden/>
              </w:rPr>
              <w:t>2</w:t>
            </w:r>
            <w:r>
              <w:rPr>
                <w:noProof/>
                <w:webHidden/>
              </w:rPr>
              <w:fldChar w:fldCharType="end"/>
            </w:r>
          </w:hyperlink>
        </w:p>
        <w:p w14:paraId="6BCE5504" w14:textId="1C1ADAB8" w:rsidR="0013115E" w:rsidRDefault="0013115E">
          <w:pPr>
            <w:pStyle w:val="TOC3"/>
            <w:tabs>
              <w:tab w:val="right" w:leader="dot" w:pos="9678"/>
            </w:tabs>
            <w:rPr>
              <w:rFonts w:cstheme="minorBidi"/>
              <w:noProof/>
            </w:rPr>
          </w:pPr>
          <w:hyperlink w:anchor="_Toc119839163" w:history="1">
            <w:r w:rsidRPr="006875AE">
              <w:rPr>
                <w:rStyle w:val="Hyperlink"/>
                <w:rFonts w:ascii="Times New Roman" w:hAnsi="Times New Roman"/>
                <w:noProof/>
              </w:rPr>
              <w:t>1.1.3 Hàm thành viên</w:t>
            </w:r>
            <w:r>
              <w:rPr>
                <w:noProof/>
                <w:webHidden/>
              </w:rPr>
              <w:tab/>
            </w:r>
            <w:r>
              <w:rPr>
                <w:noProof/>
                <w:webHidden/>
              </w:rPr>
              <w:fldChar w:fldCharType="begin"/>
            </w:r>
            <w:r>
              <w:rPr>
                <w:noProof/>
                <w:webHidden/>
              </w:rPr>
              <w:instrText xml:space="preserve"> PAGEREF _Toc119839163 \h </w:instrText>
            </w:r>
            <w:r>
              <w:rPr>
                <w:noProof/>
                <w:webHidden/>
              </w:rPr>
            </w:r>
            <w:r>
              <w:rPr>
                <w:noProof/>
                <w:webHidden/>
              </w:rPr>
              <w:fldChar w:fldCharType="separate"/>
            </w:r>
            <w:r>
              <w:rPr>
                <w:noProof/>
                <w:webHidden/>
              </w:rPr>
              <w:t>2</w:t>
            </w:r>
            <w:r>
              <w:rPr>
                <w:noProof/>
                <w:webHidden/>
              </w:rPr>
              <w:fldChar w:fldCharType="end"/>
            </w:r>
          </w:hyperlink>
        </w:p>
        <w:p w14:paraId="65A07569" w14:textId="225A3B5C" w:rsidR="0013115E" w:rsidRDefault="0013115E">
          <w:pPr>
            <w:pStyle w:val="TOC3"/>
            <w:tabs>
              <w:tab w:val="right" w:leader="dot" w:pos="9678"/>
            </w:tabs>
            <w:rPr>
              <w:rFonts w:cstheme="minorBidi"/>
              <w:noProof/>
            </w:rPr>
          </w:pPr>
          <w:hyperlink w:anchor="_Toc119839164" w:history="1">
            <w:r w:rsidRPr="006875AE">
              <w:rPr>
                <w:rStyle w:val="Hyperlink"/>
                <w:rFonts w:ascii="Times New Roman" w:hAnsi="Times New Roman"/>
                <w:noProof/>
              </w:rPr>
              <w:t>1.1.4 [static]Thành viên</w:t>
            </w:r>
            <w:r>
              <w:rPr>
                <w:noProof/>
                <w:webHidden/>
              </w:rPr>
              <w:tab/>
            </w:r>
            <w:r>
              <w:rPr>
                <w:noProof/>
                <w:webHidden/>
              </w:rPr>
              <w:fldChar w:fldCharType="begin"/>
            </w:r>
            <w:r>
              <w:rPr>
                <w:noProof/>
                <w:webHidden/>
              </w:rPr>
              <w:instrText xml:space="preserve"> PAGEREF _Toc119839164 \h </w:instrText>
            </w:r>
            <w:r>
              <w:rPr>
                <w:noProof/>
                <w:webHidden/>
              </w:rPr>
            </w:r>
            <w:r>
              <w:rPr>
                <w:noProof/>
                <w:webHidden/>
              </w:rPr>
              <w:fldChar w:fldCharType="separate"/>
            </w:r>
            <w:r>
              <w:rPr>
                <w:noProof/>
                <w:webHidden/>
              </w:rPr>
              <w:t>4</w:t>
            </w:r>
            <w:r>
              <w:rPr>
                <w:noProof/>
                <w:webHidden/>
              </w:rPr>
              <w:fldChar w:fldCharType="end"/>
            </w:r>
          </w:hyperlink>
        </w:p>
        <w:p w14:paraId="57C519D4" w14:textId="3E45864C" w:rsidR="0013115E" w:rsidRDefault="0013115E">
          <w:pPr>
            <w:pStyle w:val="TOC3"/>
            <w:tabs>
              <w:tab w:val="right" w:leader="dot" w:pos="9678"/>
            </w:tabs>
            <w:rPr>
              <w:rFonts w:cstheme="minorBidi"/>
              <w:noProof/>
            </w:rPr>
          </w:pPr>
          <w:hyperlink w:anchor="_Toc119839165" w:history="1">
            <w:r w:rsidRPr="006875AE">
              <w:rPr>
                <w:rStyle w:val="Hyperlink"/>
                <w:rFonts w:ascii="Times New Roman" w:hAnsi="Times New Roman"/>
                <w:noProof/>
              </w:rPr>
              <w:t>1.1.5 Nạp chồng toán tử</w:t>
            </w:r>
            <w:r>
              <w:rPr>
                <w:noProof/>
                <w:webHidden/>
              </w:rPr>
              <w:tab/>
            </w:r>
            <w:r>
              <w:rPr>
                <w:noProof/>
                <w:webHidden/>
              </w:rPr>
              <w:fldChar w:fldCharType="begin"/>
            </w:r>
            <w:r>
              <w:rPr>
                <w:noProof/>
                <w:webHidden/>
              </w:rPr>
              <w:instrText xml:space="preserve"> PAGEREF _Toc119839165 \h </w:instrText>
            </w:r>
            <w:r>
              <w:rPr>
                <w:noProof/>
                <w:webHidden/>
              </w:rPr>
            </w:r>
            <w:r>
              <w:rPr>
                <w:noProof/>
                <w:webHidden/>
              </w:rPr>
              <w:fldChar w:fldCharType="separate"/>
            </w:r>
            <w:r>
              <w:rPr>
                <w:noProof/>
                <w:webHidden/>
              </w:rPr>
              <w:t>5</w:t>
            </w:r>
            <w:r>
              <w:rPr>
                <w:noProof/>
                <w:webHidden/>
              </w:rPr>
              <w:fldChar w:fldCharType="end"/>
            </w:r>
          </w:hyperlink>
        </w:p>
        <w:p w14:paraId="3F7CCE4E" w14:textId="753E5B68" w:rsidR="0013115E" w:rsidRDefault="0013115E">
          <w:pPr>
            <w:pStyle w:val="TOC2"/>
            <w:tabs>
              <w:tab w:val="right" w:leader="dot" w:pos="9678"/>
            </w:tabs>
            <w:rPr>
              <w:rFonts w:cstheme="minorBidi"/>
              <w:noProof/>
            </w:rPr>
          </w:pPr>
          <w:hyperlink w:anchor="_Toc119839166" w:history="1">
            <w:r w:rsidRPr="006875AE">
              <w:rPr>
                <w:rStyle w:val="Hyperlink"/>
                <w:rFonts w:ascii="Times New Roman" w:hAnsi="Times New Roman"/>
                <w:noProof/>
              </w:rPr>
              <w:t>1.2 HÀM KHỞI TẠO, XÓA, SAO CHÉP VÀ DI CHUYỂN</w:t>
            </w:r>
            <w:r>
              <w:rPr>
                <w:noProof/>
                <w:webHidden/>
              </w:rPr>
              <w:tab/>
            </w:r>
            <w:r>
              <w:rPr>
                <w:noProof/>
                <w:webHidden/>
              </w:rPr>
              <w:fldChar w:fldCharType="begin"/>
            </w:r>
            <w:r>
              <w:rPr>
                <w:noProof/>
                <w:webHidden/>
              </w:rPr>
              <w:instrText xml:space="preserve"> PAGEREF _Toc119839166 \h </w:instrText>
            </w:r>
            <w:r>
              <w:rPr>
                <w:noProof/>
                <w:webHidden/>
              </w:rPr>
            </w:r>
            <w:r>
              <w:rPr>
                <w:noProof/>
                <w:webHidden/>
              </w:rPr>
              <w:fldChar w:fldCharType="separate"/>
            </w:r>
            <w:r>
              <w:rPr>
                <w:noProof/>
                <w:webHidden/>
              </w:rPr>
              <w:t>5</w:t>
            </w:r>
            <w:r>
              <w:rPr>
                <w:noProof/>
                <w:webHidden/>
              </w:rPr>
              <w:fldChar w:fldCharType="end"/>
            </w:r>
          </w:hyperlink>
        </w:p>
        <w:p w14:paraId="32035C94" w14:textId="3BD6FEEF" w:rsidR="0013115E" w:rsidRDefault="0013115E">
          <w:pPr>
            <w:pStyle w:val="TOC3"/>
            <w:tabs>
              <w:tab w:val="right" w:leader="dot" w:pos="9678"/>
            </w:tabs>
            <w:rPr>
              <w:rFonts w:cstheme="minorBidi"/>
              <w:noProof/>
            </w:rPr>
          </w:pPr>
          <w:hyperlink w:anchor="_Toc119839167" w:history="1">
            <w:r w:rsidRPr="006875AE">
              <w:rPr>
                <w:rStyle w:val="Hyperlink"/>
                <w:rFonts w:ascii="Times New Roman" w:hAnsi="Times New Roman"/>
                <w:noProof/>
              </w:rPr>
              <w:t>1.2.1 Giới thiệu</w:t>
            </w:r>
            <w:r>
              <w:rPr>
                <w:noProof/>
                <w:webHidden/>
              </w:rPr>
              <w:tab/>
            </w:r>
            <w:r>
              <w:rPr>
                <w:noProof/>
                <w:webHidden/>
              </w:rPr>
              <w:fldChar w:fldCharType="begin"/>
            </w:r>
            <w:r>
              <w:rPr>
                <w:noProof/>
                <w:webHidden/>
              </w:rPr>
              <w:instrText xml:space="preserve"> PAGEREF _Toc119839167 \h </w:instrText>
            </w:r>
            <w:r>
              <w:rPr>
                <w:noProof/>
                <w:webHidden/>
              </w:rPr>
            </w:r>
            <w:r>
              <w:rPr>
                <w:noProof/>
                <w:webHidden/>
              </w:rPr>
              <w:fldChar w:fldCharType="separate"/>
            </w:r>
            <w:r>
              <w:rPr>
                <w:noProof/>
                <w:webHidden/>
              </w:rPr>
              <w:t>5</w:t>
            </w:r>
            <w:r>
              <w:rPr>
                <w:noProof/>
                <w:webHidden/>
              </w:rPr>
              <w:fldChar w:fldCharType="end"/>
            </w:r>
          </w:hyperlink>
        </w:p>
        <w:p w14:paraId="4603763A" w14:textId="127D0A1C" w:rsidR="0013115E" w:rsidRDefault="0013115E">
          <w:pPr>
            <w:pStyle w:val="TOC3"/>
            <w:tabs>
              <w:tab w:val="right" w:leader="dot" w:pos="9678"/>
            </w:tabs>
            <w:rPr>
              <w:rFonts w:cstheme="minorBidi"/>
              <w:noProof/>
            </w:rPr>
          </w:pPr>
          <w:hyperlink w:anchor="_Toc119839168" w:history="1">
            <w:r w:rsidRPr="006875AE">
              <w:rPr>
                <w:rStyle w:val="Hyperlink"/>
                <w:rFonts w:ascii="Times New Roman" w:hAnsi="Times New Roman"/>
                <w:noProof/>
              </w:rPr>
              <w:t>1.2.2 Hàm tạo và hàm hủy</w:t>
            </w:r>
            <w:r>
              <w:rPr>
                <w:noProof/>
                <w:webHidden/>
              </w:rPr>
              <w:tab/>
            </w:r>
            <w:r>
              <w:rPr>
                <w:noProof/>
                <w:webHidden/>
              </w:rPr>
              <w:fldChar w:fldCharType="begin"/>
            </w:r>
            <w:r>
              <w:rPr>
                <w:noProof/>
                <w:webHidden/>
              </w:rPr>
              <w:instrText xml:space="preserve"> PAGEREF _Toc119839168 \h </w:instrText>
            </w:r>
            <w:r>
              <w:rPr>
                <w:noProof/>
                <w:webHidden/>
              </w:rPr>
            </w:r>
            <w:r>
              <w:rPr>
                <w:noProof/>
                <w:webHidden/>
              </w:rPr>
              <w:fldChar w:fldCharType="separate"/>
            </w:r>
            <w:r>
              <w:rPr>
                <w:noProof/>
                <w:webHidden/>
              </w:rPr>
              <w:t>5</w:t>
            </w:r>
            <w:r>
              <w:rPr>
                <w:noProof/>
                <w:webHidden/>
              </w:rPr>
              <w:fldChar w:fldCharType="end"/>
            </w:r>
          </w:hyperlink>
        </w:p>
        <w:p w14:paraId="0DDB6E75" w14:textId="78927145" w:rsidR="0013115E" w:rsidRDefault="0013115E">
          <w:pPr>
            <w:pStyle w:val="TOC3"/>
            <w:tabs>
              <w:tab w:val="right" w:leader="dot" w:pos="9678"/>
            </w:tabs>
            <w:rPr>
              <w:rFonts w:cstheme="minorBidi"/>
              <w:noProof/>
            </w:rPr>
          </w:pPr>
          <w:hyperlink w:anchor="_Toc119839169" w:history="1">
            <w:r w:rsidRPr="006875AE">
              <w:rPr>
                <w:rStyle w:val="Hyperlink"/>
                <w:rFonts w:ascii="Times New Roman" w:hAnsi="Times New Roman"/>
                <w:noProof/>
              </w:rPr>
              <w:t>1.2.3 Sao chép và Di chuyển</w:t>
            </w:r>
            <w:r>
              <w:rPr>
                <w:noProof/>
                <w:webHidden/>
              </w:rPr>
              <w:tab/>
            </w:r>
            <w:r>
              <w:rPr>
                <w:noProof/>
                <w:webHidden/>
              </w:rPr>
              <w:fldChar w:fldCharType="begin"/>
            </w:r>
            <w:r>
              <w:rPr>
                <w:noProof/>
                <w:webHidden/>
              </w:rPr>
              <w:instrText xml:space="preserve"> PAGEREF _Toc119839169 \h </w:instrText>
            </w:r>
            <w:r>
              <w:rPr>
                <w:noProof/>
                <w:webHidden/>
              </w:rPr>
            </w:r>
            <w:r>
              <w:rPr>
                <w:noProof/>
                <w:webHidden/>
              </w:rPr>
              <w:fldChar w:fldCharType="separate"/>
            </w:r>
            <w:r>
              <w:rPr>
                <w:noProof/>
                <w:webHidden/>
              </w:rPr>
              <w:t>7</w:t>
            </w:r>
            <w:r>
              <w:rPr>
                <w:noProof/>
                <w:webHidden/>
              </w:rPr>
              <w:fldChar w:fldCharType="end"/>
            </w:r>
          </w:hyperlink>
        </w:p>
        <w:p w14:paraId="36293ABF" w14:textId="57BD50DC" w:rsidR="0013115E" w:rsidRDefault="0013115E">
          <w:pPr>
            <w:pStyle w:val="TOC3"/>
            <w:tabs>
              <w:tab w:val="right" w:leader="dot" w:pos="9678"/>
            </w:tabs>
            <w:rPr>
              <w:rFonts w:cstheme="minorBidi"/>
              <w:noProof/>
            </w:rPr>
          </w:pPr>
          <w:hyperlink w:anchor="_Toc119839170" w:history="1">
            <w:r w:rsidRPr="006875AE">
              <w:rPr>
                <w:rStyle w:val="Hyperlink"/>
                <w:rFonts w:ascii="Times New Roman" w:hAnsi="Times New Roman"/>
                <w:noProof/>
              </w:rPr>
              <w:t>1.2.4 Các chức năng deleted</w:t>
            </w:r>
            <w:r>
              <w:rPr>
                <w:noProof/>
                <w:webHidden/>
              </w:rPr>
              <w:tab/>
            </w:r>
            <w:r>
              <w:rPr>
                <w:noProof/>
                <w:webHidden/>
              </w:rPr>
              <w:fldChar w:fldCharType="begin"/>
            </w:r>
            <w:r>
              <w:rPr>
                <w:noProof/>
                <w:webHidden/>
              </w:rPr>
              <w:instrText xml:space="preserve"> PAGEREF _Toc119839170 \h </w:instrText>
            </w:r>
            <w:r>
              <w:rPr>
                <w:noProof/>
                <w:webHidden/>
              </w:rPr>
            </w:r>
            <w:r>
              <w:rPr>
                <w:noProof/>
                <w:webHidden/>
              </w:rPr>
              <w:fldChar w:fldCharType="separate"/>
            </w:r>
            <w:r>
              <w:rPr>
                <w:noProof/>
                <w:webHidden/>
              </w:rPr>
              <w:t>7</w:t>
            </w:r>
            <w:r>
              <w:rPr>
                <w:noProof/>
                <w:webHidden/>
              </w:rPr>
              <w:fldChar w:fldCharType="end"/>
            </w:r>
          </w:hyperlink>
        </w:p>
        <w:p w14:paraId="66BF8CB9" w14:textId="270672DB"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71" w:history="1">
            <w:r w:rsidRPr="006875AE">
              <w:rPr>
                <w:rStyle w:val="Hyperlink"/>
                <w:noProof/>
              </w:rPr>
              <w:t>CHƯƠNG 2: MỞ ĐẦU</w:t>
            </w:r>
            <w:r>
              <w:rPr>
                <w:noProof/>
                <w:webHidden/>
              </w:rPr>
              <w:tab/>
            </w:r>
            <w:r>
              <w:rPr>
                <w:noProof/>
                <w:webHidden/>
              </w:rPr>
              <w:fldChar w:fldCharType="begin"/>
            </w:r>
            <w:r>
              <w:rPr>
                <w:noProof/>
                <w:webHidden/>
              </w:rPr>
              <w:instrText xml:space="preserve"> PAGEREF _Toc119839171 \h </w:instrText>
            </w:r>
            <w:r>
              <w:rPr>
                <w:noProof/>
                <w:webHidden/>
              </w:rPr>
            </w:r>
            <w:r>
              <w:rPr>
                <w:noProof/>
                <w:webHidden/>
              </w:rPr>
              <w:fldChar w:fldCharType="separate"/>
            </w:r>
            <w:r>
              <w:rPr>
                <w:noProof/>
                <w:webHidden/>
              </w:rPr>
              <w:t>8</w:t>
            </w:r>
            <w:r>
              <w:rPr>
                <w:noProof/>
                <w:webHidden/>
              </w:rPr>
              <w:fldChar w:fldCharType="end"/>
            </w:r>
          </w:hyperlink>
        </w:p>
        <w:p w14:paraId="5D867F27" w14:textId="1A3B7680" w:rsidR="0013115E" w:rsidRDefault="0013115E">
          <w:pPr>
            <w:pStyle w:val="TOC2"/>
            <w:tabs>
              <w:tab w:val="right" w:leader="dot" w:pos="9678"/>
            </w:tabs>
            <w:rPr>
              <w:rFonts w:cstheme="minorBidi"/>
              <w:noProof/>
            </w:rPr>
          </w:pPr>
          <w:hyperlink w:anchor="_Toc119839172" w:history="1">
            <w:r w:rsidRPr="006875AE">
              <w:rPr>
                <w:rStyle w:val="Hyperlink"/>
                <w:rFonts w:ascii="Times New Roman" w:hAnsi="Times New Roman"/>
                <w:noProof/>
              </w:rPr>
              <w:t>2.1. Mục đích:</w:t>
            </w:r>
            <w:r>
              <w:rPr>
                <w:noProof/>
                <w:webHidden/>
              </w:rPr>
              <w:tab/>
            </w:r>
            <w:r>
              <w:rPr>
                <w:noProof/>
                <w:webHidden/>
              </w:rPr>
              <w:fldChar w:fldCharType="begin"/>
            </w:r>
            <w:r>
              <w:rPr>
                <w:noProof/>
                <w:webHidden/>
              </w:rPr>
              <w:instrText xml:space="preserve"> PAGEREF _Toc119839172 \h </w:instrText>
            </w:r>
            <w:r>
              <w:rPr>
                <w:noProof/>
                <w:webHidden/>
              </w:rPr>
            </w:r>
            <w:r>
              <w:rPr>
                <w:noProof/>
                <w:webHidden/>
              </w:rPr>
              <w:fldChar w:fldCharType="separate"/>
            </w:r>
            <w:r>
              <w:rPr>
                <w:noProof/>
                <w:webHidden/>
              </w:rPr>
              <w:t>8</w:t>
            </w:r>
            <w:r>
              <w:rPr>
                <w:noProof/>
                <w:webHidden/>
              </w:rPr>
              <w:fldChar w:fldCharType="end"/>
            </w:r>
          </w:hyperlink>
        </w:p>
        <w:p w14:paraId="0BC8F53B" w14:textId="585C8486" w:rsidR="0013115E" w:rsidRDefault="0013115E">
          <w:pPr>
            <w:pStyle w:val="TOC2"/>
            <w:tabs>
              <w:tab w:val="right" w:leader="dot" w:pos="9678"/>
            </w:tabs>
            <w:rPr>
              <w:rFonts w:cstheme="minorBidi"/>
              <w:noProof/>
            </w:rPr>
          </w:pPr>
          <w:hyperlink w:anchor="_Toc119839173" w:history="1">
            <w:r w:rsidRPr="006875AE">
              <w:rPr>
                <w:rStyle w:val="Hyperlink"/>
                <w:rFonts w:ascii="Times New Roman" w:hAnsi="Times New Roman"/>
                <w:noProof/>
              </w:rPr>
              <w:t>2.2. Mục tiêu và nhiệm vụ nghiên cứu:</w:t>
            </w:r>
            <w:r>
              <w:rPr>
                <w:noProof/>
                <w:webHidden/>
              </w:rPr>
              <w:tab/>
            </w:r>
            <w:r>
              <w:rPr>
                <w:noProof/>
                <w:webHidden/>
              </w:rPr>
              <w:fldChar w:fldCharType="begin"/>
            </w:r>
            <w:r>
              <w:rPr>
                <w:noProof/>
                <w:webHidden/>
              </w:rPr>
              <w:instrText xml:space="preserve"> PAGEREF _Toc119839173 \h </w:instrText>
            </w:r>
            <w:r>
              <w:rPr>
                <w:noProof/>
                <w:webHidden/>
              </w:rPr>
            </w:r>
            <w:r>
              <w:rPr>
                <w:noProof/>
                <w:webHidden/>
              </w:rPr>
              <w:fldChar w:fldCharType="separate"/>
            </w:r>
            <w:r>
              <w:rPr>
                <w:noProof/>
                <w:webHidden/>
              </w:rPr>
              <w:t>8</w:t>
            </w:r>
            <w:r>
              <w:rPr>
                <w:noProof/>
                <w:webHidden/>
              </w:rPr>
              <w:fldChar w:fldCharType="end"/>
            </w:r>
          </w:hyperlink>
        </w:p>
        <w:p w14:paraId="377487CA" w14:textId="2501D928" w:rsidR="0013115E" w:rsidRDefault="0013115E">
          <w:pPr>
            <w:pStyle w:val="TOC2"/>
            <w:tabs>
              <w:tab w:val="right" w:leader="dot" w:pos="9678"/>
            </w:tabs>
            <w:rPr>
              <w:rFonts w:cstheme="minorBidi"/>
              <w:noProof/>
            </w:rPr>
          </w:pPr>
          <w:hyperlink w:anchor="_Toc119839174" w:history="1">
            <w:r w:rsidRPr="006875AE">
              <w:rPr>
                <w:rStyle w:val="Hyperlink"/>
                <w:rFonts w:ascii="Times New Roman" w:hAnsi="Times New Roman"/>
                <w:noProof/>
              </w:rPr>
              <w:t>2.3. Đối tượng và phạm vi nghiên cứu:</w:t>
            </w:r>
            <w:r>
              <w:rPr>
                <w:noProof/>
                <w:webHidden/>
              </w:rPr>
              <w:tab/>
            </w:r>
            <w:r>
              <w:rPr>
                <w:noProof/>
                <w:webHidden/>
              </w:rPr>
              <w:fldChar w:fldCharType="begin"/>
            </w:r>
            <w:r>
              <w:rPr>
                <w:noProof/>
                <w:webHidden/>
              </w:rPr>
              <w:instrText xml:space="preserve"> PAGEREF _Toc119839174 \h </w:instrText>
            </w:r>
            <w:r>
              <w:rPr>
                <w:noProof/>
                <w:webHidden/>
              </w:rPr>
            </w:r>
            <w:r>
              <w:rPr>
                <w:noProof/>
                <w:webHidden/>
              </w:rPr>
              <w:fldChar w:fldCharType="separate"/>
            </w:r>
            <w:r>
              <w:rPr>
                <w:noProof/>
                <w:webHidden/>
              </w:rPr>
              <w:t>8</w:t>
            </w:r>
            <w:r>
              <w:rPr>
                <w:noProof/>
                <w:webHidden/>
              </w:rPr>
              <w:fldChar w:fldCharType="end"/>
            </w:r>
          </w:hyperlink>
        </w:p>
        <w:p w14:paraId="0C8A226F" w14:textId="10657F72" w:rsidR="0013115E" w:rsidRDefault="0013115E">
          <w:pPr>
            <w:pStyle w:val="TOC2"/>
            <w:tabs>
              <w:tab w:val="right" w:leader="dot" w:pos="9678"/>
            </w:tabs>
            <w:rPr>
              <w:rFonts w:cstheme="minorBidi"/>
              <w:noProof/>
            </w:rPr>
          </w:pPr>
          <w:hyperlink w:anchor="_Toc119839175" w:history="1">
            <w:r w:rsidRPr="006875AE">
              <w:rPr>
                <w:rStyle w:val="Hyperlink"/>
                <w:rFonts w:ascii="Times New Roman" w:hAnsi="Times New Roman"/>
                <w:noProof/>
              </w:rPr>
              <w:t>2.4. Cách tiếp cận và phương pháp nghiên cứu:</w:t>
            </w:r>
            <w:r>
              <w:rPr>
                <w:noProof/>
                <w:webHidden/>
              </w:rPr>
              <w:tab/>
            </w:r>
            <w:r>
              <w:rPr>
                <w:noProof/>
                <w:webHidden/>
              </w:rPr>
              <w:fldChar w:fldCharType="begin"/>
            </w:r>
            <w:r>
              <w:rPr>
                <w:noProof/>
                <w:webHidden/>
              </w:rPr>
              <w:instrText xml:space="preserve"> PAGEREF _Toc119839175 \h </w:instrText>
            </w:r>
            <w:r>
              <w:rPr>
                <w:noProof/>
                <w:webHidden/>
              </w:rPr>
            </w:r>
            <w:r>
              <w:rPr>
                <w:noProof/>
                <w:webHidden/>
              </w:rPr>
              <w:fldChar w:fldCharType="separate"/>
            </w:r>
            <w:r>
              <w:rPr>
                <w:noProof/>
                <w:webHidden/>
              </w:rPr>
              <w:t>8</w:t>
            </w:r>
            <w:r>
              <w:rPr>
                <w:noProof/>
                <w:webHidden/>
              </w:rPr>
              <w:fldChar w:fldCharType="end"/>
            </w:r>
          </w:hyperlink>
        </w:p>
        <w:p w14:paraId="2A57ABD5" w14:textId="2EF66FD4"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76" w:history="1">
            <w:r w:rsidRPr="006875AE">
              <w:rPr>
                <w:rStyle w:val="Hyperlink"/>
                <w:noProof/>
              </w:rPr>
              <w:t>CHƯƠNG 3: CƠ SỞ LÝ THUYẾT</w:t>
            </w:r>
            <w:r>
              <w:rPr>
                <w:noProof/>
                <w:webHidden/>
              </w:rPr>
              <w:tab/>
            </w:r>
            <w:r>
              <w:rPr>
                <w:noProof/>
                <w:webHidden/>
              </w:rPr>
              <w:fldChar w:fldCharType="begin"/>
            </w:r>
            <w:r>
              <w:rPr>
                <w:noProof/>
                <w:webHidden/>
              </w:rPr>
              <w:instrText xml:space="preserve"> PAGEREF _Toc119839176 \h </w:instrText>
            </w:r>
            <w:r>
              <w:rPr>
                <w:noProof/>
                <w:webHidden/>
              </w:rPr>
            </w:r>
            <w:r>
              <w:rPr>
                <w:noProof/>
                <w:webHidden/>
              </w:rPr>
              <w:fldChar w:fldCharType="separate"/>
            </w:r>
            <w:r>
              <w:rPr>
                <w:noProof/>
                <w:webHidden/>
              </w:rPr>
              <w:t>9</w:t>
            </w:r>
            <w:r>
              <w:rPr>
                <w:noProof/>
                <w:webHidden/>
              </w:rPr>
              <w:fldChar w:fldCharType="end"/>
            </w:r>
          </w:hyperlink>
        </w:p>
        <w:p w14:paraId="0067C401" w14:textId="14477191" w:rsidR="0013115E" w:rsidRDefault="0013115E">
          <w:pPr>
            <w:pStyle w:val="TOC2"/>
            <w:tabs>
              <w:tab w:val="right" w:leader="dot" w:pos="9678"/>
            </w:tabs>
            <w:rPr>
              <w:rFonts w:cstheme="minorBidi"/>
              <w:noProof/>
            </w:rPr>
          </w:pPr>
          <w:hyperlink w:anchor="_Toc119839177" w:history="1">
            <w:r w:rsidRPr="006875AE">
              <w:rPr>
                <w:rStyle w:val="Hyperlink"/>
                <w:rFonts w:ascii="Times New Roman" w:hAnsi="Times New Roman"/>
                <w:noProof/>
              </w:rPr>
              <w:t>3.1. Tổng quan ngôn ngữ lập trình C++</w:t>
            </w:r>
            <w:r>
              <w:rPr>
                <w:noProof/>
                <w:webHidden/>
              </w:rPr>
              <w:tab/>
            </w:r>
            <w:r>
              <w:rPr>
                <w:noProof/>
                <w:webHidden/>
              </w:rPr>
              <w:fldChar w:fldCharType="begin"/>
            </w:r>
            <w:r>
              <w:rPr>
                <w:noProof/>
                <w:webHidden/>
              </w:rPr>
              <w:instrText xml:space="preserve"> PAGEREF _Toc119839177 \h </w:instrText>
            </w:r>
            <w:r>
              <w:rPr>
                <w:noProof/>
                <w:webHidden/>
              </w:rPr>
            </w:r>
            <w:r>
              <w:rPr>
                <w:noProof/>
                <w:webHidden/>
              </w:rPr>
              <w:fldChar w:fldCharType="separate"/>
            </w:r>
            <w:r>
              <w:rPr>
                <w:noProof/>
                <w:webHidden/>
              </w:rPr>
              <w:t>9</w:t>
            </w:r>
            <w:r>
              <w:rPr>
                <w:noProof/>
                <w:webHidden/>
              </w:rPr>
              <w:fldChar w:fldCharType="end"/>
            </w:r>
          </w:hyperlink>
        </w:p>
        <w:p w14:paraId="27D701A1" w14:textId="31F652F0" w:rsidR="0013115E" w:rsidRDefault="0013115E">
          <w:pPr>
            <w:pStyle w:val="TOC3"/>
            <w:tabs>
              <w:tab w:val="right" w:leader="dot" w:pos="9678"/>
            </w:tabs>
            <w:rPr>
              <w:rFonts w:cstheme="minorBidi"/>
              <w:noProof/>
            </w:rPr>
          </w:pPr>
          <w:hyperlink w:anchor="_Toc119839178" w:history="1">
            <w:r w:rsidRPr="006875AE">
              <w:rPr>
                <w:rStyle w:val="Hyperlink"/>
                <w:rFonts w:ascii="Times New Roman" w:hAnsi="Times New Roman"/>
                <w:i/>
                <w:iCs/>
                <w:noProof/>
              </w:rPr>
              <w:t>3.1.1. Khái niệm:</w:t>
            </w:r>
            <w:r>
              <w:rPr>
                <w:noProof/>
                <w:webHidden/>
              </w:rPr>
              <w:tab/>
            </w:r>
            <w:r>
              <w:rPr>
                <w:noProof/>
                <w:webHidden/>
              </w:rPr>
              <w:fldChar w:fldCharType="begin"/>
            </w:r>
            <w:r>
              <w:rPr>
                <w:noProof/>
                <w:webHidden/>
              </w:rPr>
              <w:instrText xml:space="preserve"> PAGEREF _Toc119839178 \h </w:instrText>
            </w:r>
            <w:r>
              <w:rPr>
                <w:noProof/>
                <w:webHidden/>
              </w:rPr>
            </w:r>
            <w:r>
              <w:rPr>
                <w:noProof/>
                <w:webHidden/>
              </w:rPr>
              <w:fldChar w:fldCharType="separate"/>
            </w:r>
            <w:r>
              <w:rPr>
                <w:noProof/>
                <w:webHidden/>
              </w:rPr>
              <w:t>9</w:t>
            </w:r>
            <w:r>
              <w:rPr>
                <w:noProof/>
                <w:webHidden/>
              </w:rPr>
              <w:fldChar w:fldCharType="end"/>
            </w:r>
          </w:hyperlink>
        </w:p>
        <w:p w14:paraId="7E6637DB" w14:textId="364F4700" w:rsidR="0013115E" w:rsidRDefault="0013115E">
          <w:pPr>
            <w:pStyle w:val="TOC3"/>
            <w:tabs>
              <w:tab w:val="right" w:leader="dot" w:pos="9678"/>
            </w:tabs>
            <w:rPr>
              <w:rFonts w:cstheme="minorBidi"/>
              <w:noProof/>
            </w:rPr>
          </w:pPr>
          <w:hyperlink w:anchor="_Toc119839179" w:history="1">
            <w:r w:rsidRPr="006875AE">
              <w:rPr>
                <w:rStyle w:val="Hyperlink"/>
                <w:rFonts w:ascii="Times New Roman" w:hAnsi="Times New Roman"/>
                <w:i/>
                <w:iCs/>
                <w:noProof/>
              </w:rPr>
              <w:t>3.1.2. Các đặc điểm nổi bật</w:t>
            </w:r>
            <w:r>
              <w:rPr>
                <w:noProof/>
                <w:webHidden/>
              </w:rPr>
              <w:tab/>
            </w:r>
            <w:r>
              <w:rPr>
                <w:noProof/>
                <w:webHidden/>
              </w:rPr>
              <w:fldChar w:fldCharType="begin"/>
            </w:r>
            <w:r>
              <w:rPr>
                <w:noProof/>
                <w:webHidden/>
              </w:rPr>
              <w:instrText xml:space="preserve"> PAGEREF _Toc119839179 \h </w:instrText>
            </w:r>
            <w:r>
              <w:rPr>
                <w:noProof/>
                <w:webHidden/>
              </w:rPr>
            </w:r>
            <w:r>
              <w:rPr>
                <w:noProof/>
                <w:webHidden/>
              </w:rPr>
              <w:fldChar w:fldCharType="separate"/>
            </w:r>
            <w:r>
              <w:rPr>
                <w:noProof/>
                <w:webHidden/>
              </w:rPr>
              <w:t>9</w:t>
            </w:r>
            <w:r>
              <w:rPr>
                <w:noProof/>
                <w:webHidden/>
              </w:rPr>
              <w:fldChar w:fldCharType="end"/>
            </w:r>
          </w:hyperlink>
        </w:p>
        <w:p w14:paraId="3279C7E4" w14:textId="2EAA0E01" w:rsidR="0013115E" w:rsidRDefault="0013115E">
          <w:pPr>
            <w:pStyle w:val="TOC3"/>
            <w:tabs>
              <w:tab w:val="right" w:leader="dot" w:pos="9678"/>
            </w:tabs>
            <w:rPr>
              <w:rFonts w:cstheme="minorBidi"/>
              <w:noProof/>
            </w:rPr>
          </w:pPr>
          <w:hyperlink w:anchor="_Toc119839180" w:history="1">
            <w:r w:rsidRPr="006875AE">
              <w:rPr>
                <w:rStyle w:val="Hyperlink"/>
                <w:rFonts w:ascii="Times New Roman" w:hAnsi="Times New Roman"/>
                <w:i/>
                <w:iCs/>
                <w:noProof/>
              </w:rPr>
              <w:t>3.1.3. Lịch sử phát triển:</w:t>
            </w:r>
            <w:r>
              <w:rPr>
                <w:noProof/>
                <w:webHidden/>
              </w:rPr>
              <w:tab/>
            </w:r>
            <w:r>
              <w:rPr>
                <w:noProof/>
                <w:webHidden/>
              </w:rPr>
              <w:fldChar w:fldCharType="begin"/>
            </w:r>
            <w:r>
              <w:rPr>
                <w:noProof/>
                <w:webHidden/>
              </w:rPr>
              <w:instrText xml:space="preserve"> PAGEREF _Toc119839180 \h </w:instrText>
            </w:r>
            <w:r>
              <w:rPr>
                <w:noProof/>
                <w:webHidden/>
              </w:rPr>
            </w:r>
            <w:r>
              <w:rPr>
                <w:noProof/>
                <w:webHidden/>
              </w:rPr>
              <w:fldChar w:fldCharType="separate"/>
            </w:r>
            <w:r>
              <w:rPr>
                <w:noProof/>
                <w:webHidden/>
              </w:rPr>
              <w:t>9</w:t>
            </w:r>
            <w:r>
              <w:rPr>
                <w:noProof/>
                <w:webHidden/>
              </w:rPr>
              <w:fldChar w:fldCharType="end"/>
            </w:r>
          </w:hyperlink>
        </w:p>
        <w:p w14:paraId="04F64F12" w14:textId="44D7C95B" w:rsidR="0013115E" w:rsidRDefault="0013115E">
          <w:pPr>
            <w:pStyle w:val="TOC3"/>
            <w:tabs>
              <w:tab w:val="right" w:leader="dot" w:pos="9678"/>
            </w:tabs>
            <w:rPr>
              <w:rFonts w:cstheme="minorBidi"/>
              <w:noProof/>
            </w:rPr>
          </w:pPr>
          <w:hyperlink w:anchor="_Toc119839181" w:history="1">
            <w:r w:rsidRPr="006875AE">
              <w:rPr>
                <w:rStyle w:val="Hyperlink"/>
                <w:rFonts w:ascii="Times New Roman" w:hAnsi="Times New Roman"/>
                <w:i/>
                <w:iCs/>
                <w:noProof/>
              </w:rPr>
              <w:t>3.1.4. Ưu nhược điểm của ngôn ngữ c++</w:t>
            </w:r>
            <w:r>
              <w:rPr>
                <w:noProof/>
                <w:webHidden/>
              </w:rPr>
              <w:tab/>
            </w:r>
            <w:r>
              <w:rPr>
                <w:noProof/>
                <w:webHidden/>
              </w:rPr>
              <w:fldChar w:fldCharType="begin"/>
            </w:r>
            <w:r>
              <w:rPr>
                <w:noProof/>
                <w:webHidden/>
              </w:rPr>
              <w:instrText xml:space="preserve"> PAGEREF _Toc119839181 \h </w:instrText>
            </w:r>
            <w:r>
              <w:rPr>
                <w:noProof/>
                <w:webHidden/>
              </w:rPr>
            </w:r>
            <w:r>
              <w:rPr>
                <w:noProof/>
                <w:webHidden/>
              </w:rPr>
              <w:fldChar w:fldCharType="separate"/>
            </w:r>
            <w:r>
              <w:rPr>
                <w:noProof/>
                <w:webHidden/>
              </w:rPr>
              <w:t>10</w:t>
            </w:r>
            <w:r>
              <w:rPr>
                <w:noProof/>
                <w:webHidden/>
              </w:rPr>
              <w:fldChar w:fldCharType="end"/>
            </w:r>
          </w:hyperlink>
        </w:p>
        <w:p w14:paraId="784425D3" w14:textId="1EFB2989" w:rsidR="0013115E" w:rsidRDefault="0013115E">
          <w:pPr>
            <w:pStyle w:val="TOC2"/>
            <w:tabs>
              <w:tab w:val="right" w:leader="dot" w:pos="9678"/>
            </w:tabs>
            <w:rPr>
              <w:rFonts w:cstheme="minorBidi"/>
              <w:noProof/>
            </w:rPr>
          </w:pPr>
          <w:hyperlink w:anchor="_Toc119839182" w:history="1">
            <w:r w:rsidRPr="006875AE">
              <w:rPr>
                <w:rStyle w:val="Hyperlink"/>
                <w:rFonts w:ascii="Times New Roman" w:hAnsi="Times New Roman"/>
                <w:noProof/>
              </w:rPr>
              <w:t>3.2. Tổng quan GITHUB</w:t>
            </w:r>
            <w:r>
              <w:rPr>
                <w:noProof/>
                <w:webHidden/>
              </w:rPr>
              <w:tab/>
            </w:r>
            <w:r>
              <w:rPr>
                <w:noProof/>
                <w:webHidden/>
              </w:rPr>
              <w:fldChar w:fldCharType="begin"/>
            </w:r>
            <w:r>
              <w:rPr>
                <w:noProof/>
                <w:webHidden/>
              </w:rPr>
              <w:instrText xml:space="preserve"> PAGEREF _Toc119839182 \h </w:instrText>
            </w:r>
            <w:r>
              <w:rPr>
                <w:noProof/>
                <w:webHidden/>
              </w:rPr>
            </w:r>
            <w:r>
              <w:rPr>
                <w:noProof/>
                <w:webHidden/>
              </w:rPr>
              <w:fldChar w:fldCharType="separate"/>
            </w:r>
            <w:r>
              <w:rPr>
                <w:noProof/>
                <w:webHidden/>
              </w:rPr>
              <w:t>11</w:t>
            </w:r>
            <w:r>
              <w:rPr>
                <w:noProof/>
                <w:webHidden/>
              </w:rPr>
              <w:fldChar w:fldCharType="end"/>
            </w:r>
          </w:hyperlink>
        </w:p>
        <w:p w14:paraId="696C0A02" w14:textId="61A8A65F" w:rsidR="0013115E" w:rsidRDefault="0013115E">
          <w:pPr>
            <w:pStyle w:val="TOC3"/>
            <w:tabs>
              <w:tab w:val="right" w:leader="dot" w:pos="9678"/>
            </w:tabs>
            <w:rPr>
              <w:rFonts w:cstheme="minorBidi"/>
              <w:noProof/>
            </w:rPr>
          </w:pPr>
          <w:hyperlink w:anchor="_Toc119839183" w:history="1">
            <w:r w:rsidRPr="006875AE">
              <w:rPr>
                <w:rStyle w:val="Hyperlink"/>
                <w:rFonts w:ascii="Times New Roman" w:hAnsi="Times New Roman"/>
                <w:i/>
                <w:iCs/>
                <w:noProof/>
              </w:rPr>
              <w:t>3.2.1. Khái niệm:</w:t>
            </w:r>
            <w:r>
              <w:rPr>
                <w:noProof/>
                <w:webHidden/>
              </w:rPr>
              <w:tab/>
            </w:r>
            <w:r>
              <w:rPr>
                <w:noProof/>
                <w:webHidden/>
              </w:rPr>
              <w:fldChar w:fldCharType="begin"/>
            </w:r>
            <w:r>
              <w:rPr>
                <w:noProof/>
                <w:webHidden/>
              </w:rPr>
              <w:instrText xml:space="preserve"> PAGEREF _Toc119839183 \h </w:instrText>
            </w:r>
            <w:r>
              <w:rPr>
                <w:noProof/>
                <w:webHidden/>
              </w:rPr>
            </w:r>
            <w:r>
              <w:rPr>
                <w:noProof/>
                <w:webHidden/>
              </w:rPr>
              <w:fldChar w:fldCharType="separate"/>
            </w:r>
            <w:r>
              <w:rPr>
                <w:noProof/>
                <w:webHidden/>
              </w:rPr>
              <w:t>11</w:t>
            </w:r>
            <w:r>
              <w:rPr>
                <w:noProof/>
                <w:webHidden/>
              </w:rPr>
              <w:fldChar w:fldCharType="end"/>
            </w:r>
          </w:hyperlink>
        </w:p>
        <w:p w14:paraId="70C8E064" w14:textId="43E19410" w:rsidR="0013115E" w:rsidRDefault="0013115E">
          <w:pPr>
            <w:pStyle w:val="TOC3"/>
            <w:tabs>
              <w:tab w:val="right" w:leader="dot" w:pos="9678"/>
            </w:tabs>
            <w:rPr>
              <w:rFonts w:cstheme="minorBidi"/>
              <w:noProof/>
            </w:rPr>
          </w:pPr>
          <w:hyperlink w:anchor="_Toc119839184" w:history="1">
            <w:r w:rsidRPr="006875AE">
              <w:rPr>
                <w:rStyle w:val="Hyperlink"/>
                <w:rFonts w:ascii="Times New Roman" w:eastAsia="Times New Roman" w:hAnsi="Times New Roman"/>
                <w:i/>
                <w:iCs/>
                <w:noProof/>
              </w:rPr>
              <w:t>3.2.2. Lịch sử:</w:t>
            </w:r>
            <w:r>
              <w:rPr>
                <w:noProof/>
                <w:webHidden/>
              </w:rPr>
              <w:tab/>
            </w:r>
            <w:r>
              <w:rPr>
                <w:noProof/>
                <w:webHidden/>
              </w:rPr>
              <w:fldChar w:fldCharType="begin"/>
            </w:r>
            <w:r>
              <w:rPr>
                <w:noProof/>
                <w:webHidden/>
              </w:rPr>
              <w:instrText xml:space="preserve"> PAGEREF _Toc119839184 \h </w:instrText>
            </w:r>
            <w:r>
              <w:rPr>
                <w:noProof/>
                <w:webHidden/>
              </w:rPr>
            </w:r>
            <w:r>
              <w:rPr>
                <w:noProof/>
                <w:webHidden/>
              </w:rPr>
              <w:fldChar w:fldCharType="separate"/>
            </w:r>
            <w:r>
              <w:rPr>
                <w:noProof/>
                <w:webHidden/>
              </w:rPr>
              <w:t>11</w:t>
            </w:r>
            <w:r>
              <w:rPr>
                <w:noProof/>
                <w:webHidden/>
              </w:rPr>
              <w:fldChar w:fldCharType="end"/>
            </w:r>
          </w:hyperlink>
        </w:p>
        <w:p w14:paraId="65554B38" w14:textId="44F2EBF7" w:rsidR="0013115E" w:rsidRDefault="0013115E">
          <w:pPr>
            <w:pStyle w:val="TOC3"/>
            <w:tabs>
              <w:tab w:val="right" w:leader="dot" w:pos="9678"/>
            </w:tabs>
            <w:rPr>
              <w:rFonts w:cstheme="minorBidi"/>
              <w:noProof/>
            </w:rPr>
          </w:pPr>
          <w:hyperlink w:anchor="_Toc119839185" w:history="1">
            <w:r w:rsidRPr="006875AE">
              <w:rPr>
                <w:rStyle w:val="Hyperlink"/>
                <w:rFonts w:ascii="Times New Roman" w:eastAsia="Times New Roman" w:hAnsi="Times New Roman"/>
                <w:i/>
                <w:iCs/>
                <w:noProof/>
              </w:rPr>
              <w:t>3.2.3. Các đặc điểm nổi bật</w:t>
            </w:r>
            <w:r>
              <w:rPr>
                <w:noProof/>
                <w:webHidden/>
              </w:rPr>
              <w:tab/>
            </w:r>
            <w:r>
              <w:rPr>
                <w:noProof/>
                <w:webHidden/>
              </w:rPr>
              <w:fldChar w:fldCharType="begin"/>
            </w:r>
            <w:r>
              <w:rPr>
                <w:noProof/>
                <w:webHidden/>
              </w:rPr>
              <w:instrText xml:space="preserve"> PAGEREF _Toc119839185 \h </w:instrText>
            </w:r>
            <w:r>
              <w:rPr>
                <w:noProof/>
                <w:webHidden/>
              </w:rPr>
            </w:r>
            <w:r>
              <w:rPr>
                <w:noProof/>
                <w:webHidden/>
              </w:rPr>
              <w:fldChar w:fldCharType="separate"/>
            </w:r>
            <w:r>
              <w:rPr>
                <w:noProof/>
                <w:webHidden/>
              </w:rPr>
              <w:t>11</w:t>
            </w:r>
            <w:r>
              <w:rPr>
                <w:noProof/>
                <w:webHidden/>
              </w:rPr>
              <w:fldChar w:fldCharType="end"/>
            </w:r>
          </w:hyperlink>
        </w:p>
        <w:p w14:paraId="14339CF5" w14:textId="19BBA0CC"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86" w:history="1">
            <w:r w:rsidRPr="006875AE">
              <w:rPr>
                <w:rStyle w:val="Hyperlink"/>
                <w:rFonts w:eastAsia="Times New Roman"/>
                <w:noProof/>
              </w:rPr>
              <w:t>CHƯƠNG 4: TỔNG QUAN VỀ LẬP TRÌNH HƯỚNG ĐỐI TƯỢNG</w:t>
            </w:r>
            <w:r>
              <w:rPr>
                <w:noProof/>
                <w:webHidden/>
              </w:rPr>
              <w:tab/>
            </w:r>
            <w:r>
              <w:rPr>
                <w:noProof/>
                <w:webHidden/>
              </w:rPr>
              <w:fldChar w:fldCharType="begin"/>
            </w:r>
            <w:r>
              <w:rPr>
                <w:noProof/>
                <w:webHidden/>
              </w:rPr>
              <w:instrText xml:space="preserve"> PAGEREF _Toc119839186 \h </w:instrText>
            </w:r>
            <w:r>
              <w:rPr>
                <w:noProof/>
                <w:webHidden/>
              </w:rPr>
            </w:r>
            <w:r>
              <w:rPr>
                <w:noProof/>
                <w:webHidden/>
              </w:rPr>
              <w:fldChar w:fldCharType="separate"/>
            </w:r>
            <w:r>
              <w:rPr>
                <w:noProof/>
                <w:webHidden/>
              </w:rPr>
              <w:t>14</w:t>
            </w:r>
            <w:r>
              <w:rPr>
                <w:noProof/>
                <w:webHidden/>
              </w:rPr>
              <w:fldChar w:fldCharType="end"/>
            </w:r>
          </w:hyperlink>
        </w:p>
        <w:p w14:paraId="1B190EEA" w14:textId="32FF2EBF" w:rsidR="0013115E" w:rsidRDefault="0013115E">
          <w:pPr>
            <w:pStyle w:val="TOC2"/>
            <w:tabs>
              <w:tab w:val="right" w:leader="dot" w:pos="9678"/>
            </w:tabs>
            <w:rPr>
              <w:rFonts w:cstheme="minorBidi"/>
              <w:noProof/>
            </w:rPr>
          </w:pPr>
          <w:hyperlink w:anchor="_Toc119839187" w:history="1">
            <w:r w:rsidRPr="006875AE">
              <w:rPr>
                <w:rStyle w:val="Hyperlink"/>
                <w:noProof/>
              </w:rPr>
              <w:t>4.1. Lập trình hướng đối tượng là gì?</w:t>
            </w:r>
            <w:r>
              <w:rPr>
                <w:noProof/>
                <w:webHidden/>
              </w:rPr>
              <w:tab/>
            </w:r>
            <w:r>
              <w:rPr>
                <w:noProof/>
                <w:webHidden/>
              </w:rPr>
              <w:fldChar w:fldCharType="begin"/>
            </w:r>
            <w:r>
              <w:rPr>
                <w:noProof/>
                <w:webHidden/>
              </w:rPr>
              <w:instrText xml:space="preserve"> PAGEREF _Toc119839187 \h </w:instrText>
            </w:r>
            <w:r>
              <w:rPr>
                <w:noProof/>
                <w:webHidden/>
              </w:rPr>
            </w:r>
            <w:r>
              <w:rPr>
                <w:noProof/>
                <w:webHidden/>
              </w:rPr>
              <w:fldChar w:fldCharType="separate"/>
            </w:r>
            <w:r>
              <w:rPr>
                <w:noProof/>
                <w:webHidden/>
              </w:rPr>
              <w:t>14</w:t>
            </w:r>
            <w:r>
              <w:rPr>
                <w:noProof/>
                <w:webHidden/>
              </w:rPr>
              <w:fldChar w:fldCharType="end"/>
            </w:r>
          </w:hyperlink>
        </w:p>
        <w:p w14:paraId="2B5DEB6B" w14:textId="51F57641" w:rsidR="0013115E" w:rsidRDefault="0013115E">
          <w:pPr>
            <w:pStyle w:val="TOC2"/>
            <w:tabs>
              <w:tab w:val="right" w:leader="dot" w:pos="9678"/>
            </w:tabs>
            <w:rPr>
              <w:rFonts w:cstheme="minorBidi"/>
              <w:noProof/>
            </w:rPr>
          </w:pPr>
          <w:hyperlink w:anchor="_Toc119839188" w:history="1">
            <w:r w:rsidRPr="006875AE">
              <w:rPr>
                <w:rStyle w:val="Hyperlink"/>
                <w:noProof/>
              </w:rPr>
              <w:t>4.2. Các nguyên lý cơ bản của OOP</w:t>
            </w:r>
            <w:r>
              <w:rPr>
                <w:noProof/>
                <w:webHidden/>
              </w:rPr>
              <w:tab/>
            </w:r>
            <w:r>
              <w:rPr>
                <w:noProof/>
                <w:webHidden/>
              </w:rPr>
              <w:fldChar w:fldCharType="begin"/>
            </w:r>
            <w:r>
              <w:rPr>
                <w:noProof/>
                <w:webHidden/>
              </w:rPr>
              <w:instrText xml:space="preserve"> PAGEREF _Toc119839188 \h </w:instrText>
            </w:r>
            <w:r>
              <w:rPr>
                <w:noProof/>
                <w:webHidden/>
              </w:rPr>
            </w:r>
            <w:r>
              <w:rPr>
                <w:noProof/>
                <w:webHidden/>
              </w:rPr>
              <w:fldChar w:fldCharType="separate"/>
            </w:r>
            <w:r>
              <w:rPr>
                <w:noProof/>
                <w:webHidden/>
              </w:rPr>
              <w:t>14</w:t>
            </w:r>
            <w:r>
              <w:rPr>
                <w:noProof/>
                <w:webHidden/>
              </w:rPr>
              <w:fldChar w:fldCharType="end"/>
            </w:r>
          </w:hyperlink>
        </w:p>
        <w:p w14:paraId="4D1D3B7E" w14:textId="232AF317" w:rsidR="0013115E" w:rsidRDefault="0013115E">
          <w:pPr>
            <w:pStyle w:val="TOC3"/>
            <w:tabs>
              <w:tab w:val="right" w:leader="dot" w:pos="9678"/>
            </w:tabs>
            <w:rPr>
              <w:rFonts w:cstheme="minorBidi"/>
              <w:noProof/>
            </w:rPr>
          </w:pPr>
          <w:hyperlink w:anchor="_Toc119839189" w:history="1">
            <w:r w:rsidRPr="006875AE">
              <w:rPr>
                <w:rStyle w:val="Hyperlink"/>
                <w:i/>
                <w:iCs/>
                <w:noProof/>
              </w:rPr>
              <w:t>4.2.1 Tính đóng gói (Encapsulation)</w:t>
            </w:r>
            <w:r>
              <w:rPr>
                <w:noProof/>
                <w:webHidden/>
              </w:rPr>
              <w:tab/>
            </w:r>
            <w:r>
              <w:rPr>
                <w:noProof/>
                <w:webHidden/>
              </w:rPr>
              <w:fldChar w:fldCharType="begin"/>
            </w:r>
            <w:r>
              <w:rPr>
                <w:noProof/>
                <w:webHidden/>
              </w:rPr>
              <w:instrText xml:space="preserve"> PAGEREF _Toc119839189 \h </w:instrText>
            </w:r>
            <w:r>
              <w:rPr>
                <w:noProof/>
                <w:webHidden/>
              </w:rPr>
            </w:r>
            <w:r>
              <w:rPr>
                <w:noProof/>
                <w:webHidden/>
              </w:rPr>
              <w:fldChar w:fldCharType="separate"/>
            </w:r>
            <w:r>
              <w:rPr>
                <w:noProof/>
                <w:webHidden/>
              </w:rPr>
              <w:t>14</w:t>
            </w:r>
            <w:r>
              <w:rPr>
                <w:noProof/>
                <w:webHidden/>
              </w:rPr>
              <w:fldChar w:fldCharType="end"/>
            </w:r>
          </w:hyperlink>
        </w:p>
        <w:p w14:paraId="75801F85" w14:textId="167962C0" w:rsidR="0013115E" w:rsidRDefault="0013115E">
          <w:pPr>
            <w:pStyle w:val="TOC3"/>
            <w:tabs>
              <w:tab w:val="right" w:leader="dot" w:pos="9678"/>
            </w:tabs>
            <w:rPr>
              <w:rFonts w:cstheme="minorBidi"/>
              <w:noProof/>
            </w:rPr>
          </w:pPr>
          <w:hyperlink w:anchor="_Toc119839190" w:history="1">
            <w:r w:rsidRPr="006875AE">
              <w:rPr>
                <w:rStyle w:val="Hyperlink"/>
                <w:i/>
                <w:iCs/>
                <w:noProof/>
              </w:rPr>
              <w:t>4.2.2. Tính kế thừa (Inheritance)</w:t>
            </w:r>
            <w:r>
              <w:rPr>
                <w:noProof/>
                <w:webHidden/>
              </w:rPr>
              <w:tab/>
            </w:r>
            <w:r>
              <w:rPr>
                <w:noProof/>
                <w:webHidden/>
              </w:rPr>
              <w:fldChar w:fldCharType="begin"/>
            </w:r>
            <w:r>
              <w:rPr>
                <w:noProof/>
                <w:webHidden/>
              </w:rPr>
              <w:instrText xml:space="preserve"> PAGEREF _Toc119839190 \h </w:instrText>
            </w:r>
            <w:r>
              <w:rPr>
                <w:noProof/>
                <w:webHidden/>
              </w:rPr>
            </w:r>
            <w:r>
              <w:rPr>
                <w:noProof/>
                <w:webHidden/>
              </w:rPr>
              <w:fldChar w:fldCharType="separate"/>
            </w:r>
            <w:r>
              <w:rPr>
                <w:noProof/>
                <w:webHidden/>
              </w:rPr>
              <w:t>14</w:t>
            </w:r>
            <w:r>
              <w:rPr>
                <w:noProof/>
                <w:webHidden/>
              </w:rPr>
              <w:fldChar w:fldCharType="end"/>
            </w:r>
          </w:hyperlink>
        </w:p>
        <w:p w14:paraId="4F462DD9" w14:textId="2409EAC8" w:rsidR="0013115E" w:rsidRDefault="0013115E">
          <w:pPr>
            <w:pStyle w:val="TOC3"/>
            <w:tabs>
              <w:tab w:val="right" w:leader="dot" w:pos="9678"/>
            </w:tabs>
            <w:rPr>
              <w:rFonts w:cstheme="minorBidi"/>
              <w:noProof/>
            </w:rPr>
          </w:pPr>
          <w:hyperlink w:anchor="_Toc119839191" w:history="1">
            <w:r w:rsidRPr="006875AE">
              <w:rPr>
                <w:rStyle w:val="Hyperlink"/>
                <w:i/>
                <w:iCs/>
                <w:noProof/>
              </w:rPr>
              <w:t>4.2.3. Tính đa hình (Polymorphism)</w:t>
            </w:r>
            <w:r>
              <w:rPr>
                <w:noProof/>
                <w:webHidden/>
              </w:rPr>
              <w:tab/>
            </w:r>
            <w:r>
              <w:rPr>
                <w:noProof/>
                <w:webHidden/>
              </w:rPr>
              <w:fldChar w:fldCharType="begin"/>
            </w:r>
            <w:r>
              <w:rPr>
                <w:noProof/>
                <w:webHidden/>
              </w:rPr>
              <w:instrText xml:space="preserve"> PAGEREF _Toc119839191 \h </w:instrText>
            </w:r>
            <w:r>
              <w:rPr>
                <w:noProof/>
                <w:webHidden/>
              </w:rPr>
            </w:r>
            <w:r>
              <w:rPr>
                <w:noProof/>
                <w:webHidden/>
              </w:rPr>
              <w:fldChar w:fldCharType="separate"/>
            </w:r>
            <w:r>
              <w:rPr>
                <w:noProof/>
                <w:webHidden/>
              </w:rPr>
              <w:t>14</w:t>
            </w:r>
            <w:r>
              <w:rPr>
                <w:noProof/>
                <w:webHidden/>
              </w:rPr>
              <w:fldChar w:fldCharType="end"/>
            </w:r>
          </w:hyperlink>
        </w:p>
        <w:p w14:paraId="5259B379" w14:textId="082596F3" w:rsidR="0013115E" w:rsidRDefault="0013115E">
          <w:pPr>
            <w:pStyle w:val="TOC3"/>
            <w:tabs>
              <w:tab w:val="right" w:leader="dot" w:pos="9678"/>
            </w:tabs>
            <w:rPr>
              <w:rFonts w:cstheme="minorBidi"/>
              <w:noProof/>
            </w:rPr>
          </w:pPr>
          <w:hyperlink w:anchor="_Toc119839192" w:history="1">
            <w:r w:rsidRPr="006875AE">
              <w:rPr>
                <w:rStyle w:val="Hyperlink"/>
                <w:i/>
                <w:iCs/>
                <w:noProof/>
              </w:rPr>
              <w:t>4.2.4. Tính trừu tượng (Abstraction)</w:t>
            </w:r>
            <w:r>
              <w:rPr>
                <w:noProof/>
                <w:webHidden/>
              </w:rPr>
              <w:tab/>
            </w:r>
            <w:r>
              <w:rPr>
                <w:noProof/>
                <w:webHidden/>
              </w:rPr>
              <w:fldChar w:fldCharType="begin"/>
            </w:r>
            <w:r>
              <w:rPr>
                <w:noProof/>
                <w:webHidden/>
              </w:rPr>
              <w:instrText xml:space="preserve"> PAGEREF _Toc119839192 \h </w:instrText>
            </w:r>
            <w:r>
              <w:rPr>
                <w:noProof/>
                <w:webHidden/>
              </w:rPr>
            </w:r>
            <w:r>
              <w:rPr>
                <w:noProof/>
                <w:webHidden/>
              </w:rPr>
              <w:fldChar w:fldCharType="separate"/>
            </w:r>
            <w:r>
              <w:rPr>
                <w:noProof/>
                <w:webHidden/>
              </w:rPr>
              <w:t>14</w:t>
            </w:r>
            <w:r>
              <w:rPr>
                <w:noProof/>
                <w:webHidden/>
              </w:rPr>
              <w:fldChar w:fldCharType="end"/>
            </w:r>
          </w:hyperlink>
        </w:p>
        <w:p w14:paraId="56471A66" w14:textId="05AF267E" w:rsidR="0013115E" w:rsidRDefault="0013115E">
          <w:pPr>
            <w:pStyle w:val="TOC2"/>
            <w:tabs>
              <w:tab w:val="right" w:leader="dot" w:pos="9678"/>
            </w:tabs>
            <w:rPr>
              <w:rFonts w:cstheme="minorBidi"/>
              <w:noProof/>
            </w:rPr>
          </w:pPr>
          <w:hyperlink w:anchor="_Toc119839193" w:history="1">
            <w:r w:rsidRPr="006875AE">
              <w:rPr>
                <w:rStyle w:val="Hyperlink"/>
                <w:noProof/>
                <w:shd w:val="clear" w:color="auto" w:fill="FFFFFF"/>
              </w:rPr>
              <w:t>4.3. Các ưu điểm của lập trình hướng đối tượng</w:t>
            </w:r>
            <w:r>
              <w:rPr>
                <w:noProof/>
                <w:webHidden/>
              </w:rPr>
              <w:tab/>
            </w:r>
            <w:r>
              <w:rPr>
                <w:noProof/>
                <w:webHidden/>
              </w:rPr>
              <w:fldChar w:fldCharType="begin"/>
            </w:r>
            <w:r>
              <w:rPr>
                <w:noProof/>
                <w:webHidden/>
              </w:rPr>
              <w:instrText xml:space="preserve"> PAGEREF _Toc119839193 \h </w:instrText>
            </w:r>
            <w:r>
              <w:rPr>
                <w:noProof/>
                <w:webHidden/>
              </w:rPr>
            </w:r>
            <w:r>
              <w:rPr>
                <w:noProof/>
                <w:webHidden/>
              </w:rPr>
              <w:fldChar w:fldCharType="separate"/>
            </w:r>
            <w:r>
              <w:rPr>
                <w:noProof/>
                <w:webHidden/>
              </w:rPr>
              <w:t>14</w:t>
            </w:r>
            <w:r>
              <w:rPr>
                <w:noProof/>
                <w:webHidden/>
              </w:rPr>
              <w:fldChar w:fldCharType="end"/>
            </w:r>
          </w:hyperlink>
        </w:p>
        <w:p w14:paraId="00CC950C" w14:textId="4512F1CD"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194" w:history="1">
            <w:r w:rsidRPr="006875AE">
              <w:rPr>
                <w:rStyle w:val="Hyperlink"/>
                <w:noProof/>
              </w:rPr>
              <w:t>CHƯƠNG 5: PHÂN TÍCH HỆ THỐNG</w:t>
            </w:r>
            <w:r>
              <w:rPr>
                <w:noProof/>
                <w:webHidden/>
              </w:rPr>
              <w:tab/>
            </w:r>
            <w:r>
              <w:rPr>
                <w:noProof/>
                <w:webHidden/>
              </w:rPr>
              <w:fldChar w:fldCharType="begin"/>
            </w:r>
            <w:r>
              <w:rPr>
                <w:noProof/>
                <w:webHidden/>
              </w:rPr>
              <w:instrText xml:space="preserve"> PAGEREF _Toc119839194 \h </w:instrText>
            </w:r>
            <w:r>
              <w:rPr>
                <w:noProof/>
                <w:webHidden/>
              </w:rPr>
            </w:r>
            <w:r>
              <w:rPr>
                <w:noProof/>
                <w:webHidden/>
              </w:rPr>
              <w:fldChar w:fldCharType="separate"/>
            </w:r>
            <w:r>
              <w:rPr>
                <w:noProof/>
                <w:webHidden/>
              </w:rPr>
              <w:t>16</w:t>
            </w:r>
            <w:r>
              <w:rPr>
                <w:noProof/>
                <w:webHidden/>
              </w:rPr>
              <w:fldChar w:fldCharType="end"/>
            </w:r>
          </w:hyperlink>
        </w:p>
        <w:p w14:paraId="437EA69B" w14:textId="11006684" w:rsidR="0013115E" w:rsidRDefault="0013115E">
          <w:pPr>
            <w:pStyle w:val="TOC2"/>
            <w:tabs>
              <w:tab w:val="right" w:leader="dot" w:pos="9678"/>
            </w:tabs>
            <w:rPr>
              <w:rFonts w:cstheme="minorBidi"/>
              <w:noProof/>
            </w:rPr>
          </w:pPr>
          <w:hyperlink w:anchor="_Toc119839195" w:history="1">
            <w:r w:rsidRPr="006875AE">
              <w:rPr>
                <w:rStyle w:val="Hyperlink"/>
                <w:rFonts w:ascii="Times New Roman" w:hAnsi="Times New Roman"/>
                <w:bCs/>
                <w:noProof/>
              </w:rPr>
              <w:t>5.1. Thư viện</w:t>
            </w:r>
            <w:r>
              <w:rPr>
                <w:noProof/>
                <w:webHidden/>
              </w:rPr>
              <w:tab/>
            </w:r>
            <w:r>
              <w:rPr>
                <w:noProof/>
                <w:webHidden/>
              </w:rPr>
              <w:fldChar w:fldCharType="begin"/>
            </w:r>
            <w:r>
              <w:rPr>
                <w:noProof/>
                <w:webHidden/>
              </w:rPr>
              <w:instrText xml:space="preserve"> PAGEREF _Toc119839195 \h </w:instrText>
            </w:r>
            <w:r>
              <w:rPr>
                <w:noProof/>
                <w:webHidden/>
              </w:rPr>
            </w:r>
            <w:r>
              <w:rPr>
                <w:noProof/>
                <w:webHidden/>
              </w:rPr>
              <w:fldChar w:fldCharType="separate"/>
            </w:r>
            <w:r>
              <w:rPr>
                <w:noProof/>
                <w:webHidden/>
              </w:rPr>
              <w:t>16</w:t>
            </w:r>
            <w:r>
              <w:rPr>
                <w:noProof/>
                <w:webHidden/>
              </w:rPr>
              <w:fldChar w:fldCharType="end"/>
            </w:r>
          </w:hyperlink>
        </w:p>
        <w:p w14:paraId="6CCA5974" w14:textId="78F472BB" w:rsidR="0013115E" w:rsidRDefault="0013115E">
          <w:pPr>
            <w:pStyle w:val="TOC2"/>
            <w:tabs>
              <w:tab w:val="right" w:leader="dot" w:pos="9678"/>
            </w:tabs>
            <w:rPr>
              <w:rFonts w:cstheme="minorBidi"/>
              <w:noProof/>
            </w:rPr>
          </w:pPr>
          <w:hyperlink w:anchor="_Toc119839196" w:history="1">
            <w:r w:rsidRPr="006875AE">
              <w:rPr>
                <w:rStyle w:val="Hyperlink"/>
                <w:rFonts w:ascii="Times New Roman" w:hAnsi="Times New Roman"/>
                <w:bCs/>
                <w:noProof/>
              </w:rPr>
              <w:t>5.2. Cơ sở dữ liệu</w:t>
            </w:r>
            <w:r>
              <w:rPr>
                <w:noProof/>
                <w:webHidden/>
              </w:rPr>
              <w:tab/>
            </w:r>
            <w:r>
              <w:rPr>
                <w:noProof/>
                <w:webHidden/>
              </w:rPr>
              <w:fldChar w:fldCharType="begin"/>
            </w:r>
            <w:r>
              <w:rPr>
                <w:noProof/>
                <w:webHidden/>
              </w:rPr>
              <w:instrText xml:space="preserve"> PAGEREF _Toc119839196 \h </w:instrText>
            </w:r>
            <w:r>
              <w:rPr>
                <w:noProof/>
                <w:webHidden/>
              </w:rPr>
            </w:r>
            <w:r>
              <w:rPr>
                <w:noProof/>
                <w:webHidden/>
              </w:rPr>
              <w:fldChar w:fldCharType="separate"/>
            </w:r>
            <w:r>
              <w:rPr>
                <w:noProof/>
                <w:webHidden/>
              </w:rPr>
              <w:t>16</w:t>
            </w:r>
            <w:r>
              <w:rPr>
                <w:noProof/>
                <w:webHidden/>
              </w:rPr>
              <w:fldChar w:fldCharType="end"/>
            </w:r>
          </w:hyperlink>
        </w:p>
        <w:p w14:paraId="29D6B7F2" w14:textId="72F89CB8" w:rsidR="0013115E" w:rsidRDefault="0013115E">
          <w:pPr>
            <w:pStyle w:val="TOC2"/>
            <w:tabs>
              <w:tab w:val="right" w:leader="dot" w:pos="9678"/>
            </w:tabs>
            <w:rPr>
              <w:rFonts w:cstheme="minorBidi"/>
              <w:noProof/>
            </w:rPr>
          </w:pPr>
          <w:hyperlink w:anchor="_Toc119839197" w:history="1">
            <w:r w:rsidRPr="006875AE">
              <w:rPr>
                <w:rStyle w:val="Hyperlink"/>
                <w:rFonts w:ascii="Times New Roman" w:hAnsi="Times New Roman"/>
                <w:noProof/>
              </w:rPr>
              <w:t>5.3. Ứng dụng lập trình hướng đối tượng</w:t>
            </w:r>
            <w:r>
              <w:rPr>
                <w:noProof/>
                <w:webHidden/>
              </w:rPr>
              <w:tab/>
            </w:r>
            <w:r>
              <w:rPr>
                <w:noProof/>
                <w:webHidden/>
              </w:rPr>
              <w:fldChar w:fldCharType="begin"/>
            </w:r>
            <w:r>
              <w:rPr>
                <w:noProof/>
                <w:webHidden/>
              </w:rPr>
              <w:instrText xml:space="preserve"> PAGEREF _Toc119839197 \h </w:instrText>
            </w:r>
            <w:r>
              <w:rPr>
                <w:noProof/>
                <w:webHidden/>
              </w:rPr>
            </w:r>
            <w:r>
              <w:rPr>
                <w:noProof/>
                <w:webHidden/>
              </w:rPr>
              <w:fldChar w:fldCharType="separate"/>
            </w:r>
            <w:r>
              <w:rPr>
                <w:noProof/>
                <w:webHidden/>
              </w:rPr>
              <w:t>16</w:t>
            </w:r>
            <w:r>
              <w:rPr>
                <w:noProof/>
                <w:webHidden/>
              </w:rPr>
              <w:fldChar w:fldCharType="end"/>
            </w:r>
          </w:hyperlink>
        </w:p>
        <w:p w14:paraId="2D5B7BAF" w14:textId="4734652B" w:rsidR="0013115E" w:rsidRDefault="0013115E">
          <w:pPr>
            <w:pStyle w:val="TOC3"/>
            <w:tabs>
              <w:tab w:val="right" w:leader="dot" w:pos="9678"/>
            </w:tabs>
            <w:rPr>
              <w:rFonts w:cstheme="minorBidi"/>
              <w:noProof/>
            </w:rPr>
          </w:pPr>
          <w:hyperlink w:anchor="_Toc119839198" w:history="1">
            <w:r w:rsidRPr="006875AE">
              <w:rPr>
                <w:rStyle w:val="Hyperlink"/>
                <w:rFonts w:ascii="Times New Roman" w:hAnsi="Times New Roman"/>
                <w:bCs/>
                <w:i/>
                <w:iCs/>
                <w:noProof/>
              </w:rPr>
              <w:t>5.3.1. Tính đóng gói</w:t>
            </w:r>
            <w:r>
              <w:rPr>
                <w:noProof/>
                <w:webHidden/>
              </w:rPr>
              <w:tab/>
            </w:r>
            <w:r>
              <w:rPr>
                <w:noProof/>
                <w:webHidden/>
              </w:rPr>
              <w:fldChar w:fldCharType="begin"/>
            </w:r>
            <w:r>
              <w:rPr>
                <w:noProof/>
                <w:webHidden/>
              </w:rPr>
              <w:instrText xml:space="preserve"> PAGEREF _Toc119839198 \h </w:instrText>
            </w:r>
            <w:r>
              <w:rPr>
                <w:noProof/>
                <w:webHidden/>
              </w:rPr>
            </w:r>
            <w:r>
              <w:rPr>
                <w:noProof/>
                <w:webHidden/>
              </w:rPr>
              <w:fldChar w:fldCharType="separate"/>
            </w:r>
            <w:r>
              <w:rPr>
                <w:noProof/>
                <w:webHidden/>
              </w:rPr>
              <w:t>16</w:t>
            </w:r>
            <w:r>
              <w:rPr>
                <w:noProof/>
                <w:webHidden/>
              </w:rPr>
              <w:fldChar w:fldCharType="end"/>
            </w:r>
          </w:hyperlink>
        </w:p>
        <w:p w14:paraId="29A4A7F7" w14:textId="6CF65373" w:rsidR="0013115E" w:rsidRDefault="0013115E">
          <w:pPr>
            <w:pStyle w:val="TOC3"/>
            <w:tabs>
              <w:tab w:val="right" w:leader="dot" w:pos="9678"/>
            </w:tabs>
            <w:rPr>
              <w:rFonts w:cstheme="minorBidi"/>
              <w:noProof/>
            </w:rPr>
          </w:pPr>
          <w:hyperlink w:anchor="_Toc119839199" w:history="1">
            <w:r w:rsidRPr="006875AE">
              <w:rPr>
                <w:rStyle w:val="Hyperlink"/>
                <w:rFonts w:ascii="Times New Roman" w:hAnsi="Times New Roman"/>
                <w:i/>
                <w:iCs/>
                <w:noProof/>
              </w:rPr>
              <w:t>5.3.2. Tính kế thừa</w:t>
            </w:r>
            <w:r>
              <w:rPr>
                <w:noProof/>
                <w:webHidden/>
              </w:rPr>
              <w:tab/>
            </w:r>
            <w:r>
              <w:rPr>
                <w:noProof/>
                <w:webHidden/>
              </w:rPr>
              <w:fldChar w:fldCharType="begin"/>
            </w:r>
            <w:r>
              <w:rPr>
                <w:noProof/>
                <w:webHidden/>
              </w:rPr>
              <w:instrText xml:space="preserve"> PAGEREF _Toc119839199 \h </w:instrText>
            </w:r>
            <w:r>
              <w:rPr>
                <w:noProof/>
                <w:webHidden/>
              </w:rPr>
            </w:r>
            <w:r>
              <w:rPr>
                <w:noProof/>
                <w:webHidden/>
              </w:rPr>
              <w:fldChar w:fldCharType="separate"/>
            </w:r>
            <w:r>
              <w:rPr>
                <w:noProof/>
                <w:webHidden/>
              </w:rPr>
              <w:t>16</w:t>
            </w:r>
            <w:r>
              <w:rPr>
                <w:noProof/>
                <w:webHidden/>
              </w:rPr>
              <w:fldChar w:fldCharType="end"/>
            </w:r>
          </w:hyperlink>
        </w:p>
        <w:p w14:paraId="2CCC7BD5" w14:textId="1D6B1046" w:rsidR="0013115E" w:rsidRDefault="0013115E">
          <w:pPr>
            <w:pStyle w:val="TOC2"/>
            <w:tabs>
              <w:tab w:val="right" w:leader="dot" w:pos="9678"/>
            </w:tabs>
            <w:rPr>
              <w:rFonts w:cstheme="minorBidi"/>
              <w:noProof/>
            </w:rPr>
          </w:pPr>
          <w:hyperlink w:anchor="_Toc119839200" w:history="1">
            <w:r w:rsidRPr="006875AE">
              <w:rPr>
                <w:rStyle w:val="Hyperlink"/>
                <w:rFonts w:ascii="Times New Roman" w:hAnsi="Times New Roman"/>
                <w:noProof/>
              </w:rPr>
              <w:t>5.4. Phân tích hệ thống</w:t>
            </w:r>
            <w:r>
              <w:rPr>
                <w:noProof/>
                <w:webHidden/>
              </w:rPr>
              <w:tab/>
            </w:r>
            <w:r>
              <w:rPr>
                <w:noProof/>
                <w:webHidden/>
              </w:rPr>
              <w:fldChar w:fldCharType="begin"/>
            </w:r>
            <w:r>
              <w:rPr>
                <w:noProof/>
                <w:webHidden/>
              </w:rPr>
              <w:instrText xml:space="preserve"> PAGEREF _Toc119839200 \h </w:instrText>
            </w:r>
            <w:r>
              <w:rPr>
                <w:noProof/>
                <w:webHidden/>
              </w:rPr>
            </w:r>
            <w:r>
              <w:rPr>
                <w:noProof/>
                <w:webHidden/>
              </w:rPr>
              <w:fldChar w:fldCharType="separate"/>
            </w:r>
            <w:r>
              <w:rPr>
                <w:noProof/>
                <w:webHidden/>
              </w:rPr>
              <w:t>17</w:t>
            </w:r>
            <w:r>
              <w:rPr>
                <w:noProof/>
                <w:webHidden/>
              </w:rPr>
              <w:fldChar w:fldCharType="end"/>
            </w:r>
          </w:hyperlink>
        </w:p>
        <w:p w14:paraId="3BB770B2" w14:textId="5C0D96B7" w:rsidR="0013115E" w:rsidRDefault="0013115E">
          <w:pPr>
            <w:pStyle w:val="TOC3"/>
            <w:tabs>
              <w:tab w:val="right" w:leader="dot" w:pos="9678"/>
            </w:tabs>
            <w:rPr>
              <w:rFonts w:cstheme="minorBidi"/>
              <w:noProof/>
            </w:rPr>
          </w:pPr>
          <w:hyperlink w:anchor="_Toc119839201" w:history="1">
            <w:r w:rsidRPr="006875AE">
              <w:rPr>
                <w:rStyle w:val="Hyperlink"/>
                <w:rFonts w:ascii="Times New Roman" w:hAnsi="Times New Roman"/>
                <w:i/>
                <w:iCs/>
                <w:noProof/>
              </w:rPr>
              <w:t>5.4.1. Đăng nhập</w:t>
            </w:r>
            <w:r>
              <w:rPr>
                <w:noProof/>
                <w:webHidden/>
              </w:rPr>
              <w:tab/>
            </w:r>
            <w:r>
              <w:rPr>
                <w:noProof/>
                <w:webHidden/>
              </w:rPr>
              <w:fldChar w:fldCharType="begin"/>
            </w:r>
            <w:r>
              <w:rPr>
                <w:noProof/>
                <w:webHidden/>
              </w:rPr>
              <w:instrText xml:space="preserve"> PAGEREF _Toc119839201 \h </w:instrText>
            </w:r>
            <w:r>
              <w:rPr>
                <w:noProof/>
                <w:webHidden/>
              </w:rPr>
            </w:r>
            <w:r>
              <w:rPr>
                <w:noProof/>
                <w:webHidden/>
              </w:rPr>
              <w:fldChar w:fldCharType="separate"/>
            </w:r>
            <w:r>
              <w:rPr>
                <w:noProof/>
                <w:webHidden/>
              </w:rPr>
              <w:t>17</w:t>
            </w:r>
            <w:r>
              <w:rPr>
                <w:noProof/>
                <w:webHidden/>
              </w:rPr>
              <w:fldChar w:fldCharType="end"/>
            </w:r>
          </w:hyperlink>
        </w:p>
        <w:p w14:paraId="076B4019" w14:textId="747598DE" w:rsidR="0013115E" w:rsidRDefault="0013115E">
          <w:pPr>
            <w:pStyle w:val="TOC3"/>
            <w:tabs>
              <w:tab w:val="right" w:leader="dot" w:pos="9678"/>
            </w:tabs>
            <w:rPr>
              <w:rFonts w:cstheme="minorBidi"/>
              <w:noProof/>
            </w:rPr>
          </w:pPr>
          <w:hyperlink w:anchor="_Toc119839202" w:history="1">
            <w:r w:rsidRPr="006875AE">
              <w:rPr>
                <w:rStyle w:val="Hyperlink"/>
                <w:rFonts w:ascii="Times New Roman" w:hAnsi="Times New Roman"/>
                <w:i/>
                <w:iCs/>
                <w:noProof/>
              </w:rPr>
              <w:t>5.4.2. Form main</w:t>
            </w:r>
            <w:r>
              <w:rPr>
                <w:noProof/>
                <w:webHidden/>
              </w:rPr>
              <w:tab/>
            </w:r>
            <w:r>
              <w:rPr>
                <w:noProof/>
                <w:webHidden/>
              </w:rPr>
              <w:fldChar w:fldCharType="begin"/>
            </w:r>
            <w:r>
              <w:rPr>
                <w:noProof/>
                <w:webHidden/>
              </w:rPr>
              <w:instrText xml:space="preserve"> PAGEREF _Toc119839202 \h </w:instrText>
            </w:r>
            <w:r>
              <w:rPr>
                <w:noProof/>
                <w:webHidden/>
              </w:rPr>
            </w:r>
            <w:r>
              <w:rPr>
                <w:noProof/>
                <w:webHidden/>
              </w:rPr>
              <w:fldChar w:fldCharType="separate"/>
            </w:r>
            <w:r>
              <w:rPr>
                <w:noProof/>
                <w:webHidden/>
              </w:rPr>
              <w:t>18</w:t>
            </w:r>
            <w:r>
              <w:rPr>
                <w:noProof/>
                <w:webHidden/>
              </w:rPr>
              <w:fldChar w:fldCharType="end"/>
            </w:r>
          </w:hyperlink>
        </w:p>
        <w:p w14:paraId="3886B3FB" w14:textId="02D6E3ED" w:rsidR="0013115E" w:rsidRDefault="0013115E">
          <w:pPr>
            <w:pStyle w:val="TOC3"/>
            <w:tabs>
              <w:tab w:val="right" w:leader="dot" w:pos="9678"/>
            </w:tabs>
            <w:rPr>
              <w:rFonts w:cstheme="minorBidi"/>
              <w:noProof/>
            </w:rPr>
          </w:pPr>
          <w:hyperlink w:anchor="_Toc119839203" w:history="1">
            <w:r w:rsidRPr="006875AE">
              <w:rPr>
                <w:rStyle w:val="Hyperlink"/>
                <w:rFonts w:ascii="Times New Roman" w:hAnsi="Times New Roman"/>
                <w:i/>
                <w:iCs/>
                <w:noProof/>
              </w:rPr>
              <w:t>5.4.3. Quản lý phim</w:t>
            </w:r>
            <w:r>
              <w:rPr>
                <w:noProof/>
                <w:webHidden/>
              </w:rPr>
              <w:tab/>
            </w:r>
            <w:r>
              <w:rPr>
                <w:noProof/>
                <w:webHidden/>
              </w:rPr>
              <w:fldChar w:fldCharType="begin"/>
            </w:r>
            <w:r>
              <w:rPr>
                <w:noProof/>
                <w:webHidden/>
              </w:rPr>
              <w:instrText xml:space="preserve"> PAGEREF _Toc119839203 \h </w:instrText>
            </w:r>
            <w:r>
              <w:rPr>
                <w:noProof/>
                <w:webHidden/>
              </w:rPr>
            </w:r>
            <w:r>
              <w:rPr>
                <w:noProof/>
                <w:webHidden/>
              </w:rPr>
              <w:fldChar w:fldCharType="separate"/>
            </w:r>
            <w:r>
              <w:rPr>
                <w:noProof/>
                <w:webHidden/>
              </w:rPr>
              <w:t>18</w:t>
            </w:r>
            <w:r>
              <w:rPr>
                <w:noProof/>
                <w:webHidden/>
              </w:rPr>
              <w:fldChar w:fldCharType="end"/>
            </w:r>
          </w:hyperlink>
        </w:p>
        <w:p w14:paraId="22B3872A" w14:textId="7A019EA1" w:rsidR="0013115E" w:rsidRDefault="0013115E">
          <w:pPr>
            <w:pStyle w:val="TOC3"/>
            <w:tabs>
              <w:tab w:val="right" w:leader="dot" w:pos="9678"/>
            </w:tabs>
            <w:rPr>
              <w:rFonts w:cstheme="minorBidi"/>
              <w:noProof/>
            </w:rPr>
          </w:pPr>
          <w:hyperlink w:anchor="_Toc119839204" w:history="1">
            <w:r w:rsidRPr="006875AE">
              <w:rPr>
                <w:rStyle w:val="Hyperlink"/>
                <w:rFonts w:ascii="Times New Roman" w:hAnsi="Times New Roman"/>
                <w:i/>
                <w:iCs/>
                <w:noProof/>
              </w:rPr>
              <w:t>5.4.4. Quản lý lịch chiếu</w:t>
            </w:r>
            <w:r>
              <w:rPr>
                <w:noProof/>
                <w:webHidden/>
              </w:rPr>
              <w:tab/>
            </w:r>
            <w:r>
              <w:rPr>
                <w:noProof/>
                <w:webHidden/>
              </w:rPr>
              <w:fldChar w:fldCharType="begin"/>
            </w:r>
            <w:r>
              <w:rPr>
                <w:noProof/>
                <w:webHidden/>
              </w:rPr>
              <w:instrText xml:space="preserve"> PAGEREF _Toc119839204 \h </w:instrText>
            </w:r>
            <w:r>
              <w:rPr>
                <w:noProof/>
                <w:webHidden/>
              </w:rPr>
            </w:r>
            <w:r>
              <w:rPr>
                <w:noProof/>
                <w:webHidden/>
              </w:rPr>
              <w:fldChar w:fldCharType="separate"/>
            </w:r>
            <w:r>
              <w:rPr>
                <w:noProof/>
                <w:webHidden/>
              </w:rPr>
              <w:t>20</w:t>
            </w:r>
            <w:r>
              <w:rPr>
                <w:noProof/>
                <w:webHidden/>
              </w:rPr>
              <w:fldChar w:fldCharType="end"/>
            </w:r>
          </w:hyperlink>
        </w:p>
        <w:p w14:paraId="5C552E13" w14:textId="4E935392" w:rsidR="0013115E" w:rsidRDefault="0013115E">
          <w:pPr>
            <w:pStyle w:val="TOC3"/>
            <w:tabs>
              <w:tab w:val="right" w:leader="dot" w:pos="9678"/>
            </w:tabs>
            <w:rPr>
              <w:rFonts w:cstheme="minorBidi"/>
              <w:noProof/>
            </w:rPr>
          </w:pPr>
          <w:hyperlink w:anchor="_Toc119839205" w:history="1">
            <w:r w:rsidRPr="006875AE">
              <w:rPr>
                <w:rStyle w:val="Hyperlink"/>
                <w:rFonts w:ascii="Times New Roman" w:hAnsi="Times New Roman"/>
                <w:i/>
                <w:iCs/>
                <w:noProof/>
              </w:rPr>
              <w:t>5.4.5. Đăng ký vé</w:t>
            </w:r>
            <w:r>
              <w:rPr>
                <w:noProof/>
                <w:webHidden/>
              </w:rPr>
              <w:tab/>
            </w:r>
            <w:r>
              <w:rPr>
                <w:noProof/>
                <w:webHidden/>
              </w:rPr>
              <w:fldChar w:fldCharType="begin"/>
            </w:r>
            <w:r>
              <w:rPr>
                <w:noProof/>
                <w:webHidden/>
              </w:rPr>
              <w:instrText xml:space="preserve"> PAGEREF _Toc119839205 \h </w:instrText>
            </w:r>
            <w:r>
              <w:rPr>
                <w:noProof/>
                <w:webHidden/>
              </w:rPr>
            </w:r>
            <w:r>
              <w:rPr>
                <w:noProof/>
                <w:webHidden/>
              </w:rPr>
              <w:fldChar w:fldCharType="separate"/>
            </w:r>
            <w:r>
              <w:rPr>
                <w:noProof/>
                <w:webHidden/>
              </w:rPr>
              <w:t>23</w:t>
            </w:r>
            <w:r>
              <w:rPr>
                <w:noProof/>
                <w:webHidden/>
              </w:rPr>
              <w:fldChar w:fldCharType="end"/>
            </w:r>
          </w:hyperlink>
        </w:p>
        <w:p w14:paraId="4AD5643F" w14:textId="57831492" w:rsidR="0013115E" w:rsidRDefault="0013115E">
          <w:pPr>
            <w:pStyle w:val="TOC3"/>
            <w:tabs>
              <w:tab w:val="right" w:leader="dot" w:pos="9678"/>
            </w:tabs>
            <w:rPr>
              <w:rFonts w:cstheme="minorBidi"/>
              <w:noProof/>
            </w:rPr>
          </w:pPr>
          <w:hyperlink w:anchor="_Toc119839206" w:history="1">
            <w:r w:rsidRPr="006875AE">
              <w:rPr>
                <w:rStyle w:val="Hyperlink"/>
                <w:rFonts w:ascii="Times New Roman" w:hAnsi="Times New Roman"/>
                <w:i/>
                <w:iCs/>
                <w:noProof/>
              </w:rPr>
              <w:t>5.4.6. Quản lý hóa đơn</w:t>
            </w:r>
            <w:r>
              <w:rPr>
                <w:noProof/>
                <w:webHidden/>
              </w:rPr>
              <w:tab/>
            </w:r>
            <w:r>
              <w:rPr>
                <w:noProof/>
                <w:webHidden/>
              </w:rPr>
              <w:fldChar w:fldCharType="begin"/>
            </w:r>
            <w:r>
              <w:rPr>
                <w:noProof/>
                <w:webHidden/>
              </w:rPr>
              <w:instrText xml:space="preserve"> PAGEREF _Toc119839206 \h </w:instrText>
            </w:r>
            <w:r>
              <w:rPr>
                <w:noProof/>
                <w:webHidden/>
              </w:rPr>
            </w:r>
            <w:r>
              <w:rPr>
                <w:noProof/>
                <w:webHidden/>
              </w:rPr>
              <w:fldChar w:fldCharType="separate"/>
            </w:r>
            <w:r>
              <w:rPr>
                <w:noProof/>
                <w:webHidden/>
              </w:rPr>
              <w:t>27</w:t>
            </w:r>
            <w:r>
              <w:rPr>
                <w:noProof/>
                <w:webHidden/>
              </w:rPr>
              <w:fldChar w:fldCharType="end"/>
            </w:r>
          </w:hyperlink>
        </w:p>
        <w:p w14:paraId="77739A74" w14:textId="734EBE32" w:rsidR="0013115E" w:rsidRDefault="0013115E">
          <w:pPr>
            <w:pStyle w:val="TOC3"/>
            <w:tabs>
              <w:tab w:val="right" w:leader="dot" w:pos="9678"/>
            </w:tabs>
            <w:rPr>
              <w:rFonts w:cstheme="minorBidi"/>
              <w:noProof/>
            </w:rPr>
          </w:pPr>
          <w:hyperlink w:anchor="_Toc119839207" w:history="1">
            <w:r w:rsidRPr="006875AE">
              <w:rPr>
                <w:rStyle w:val="Hyperlink"/>
                <w:rFonts w:ascii="Times New Roman" w:hAnsi="Times New Roman"/>
                <w:i/>
                <w:iCs/>
                <w:noProof/>
              </w:rPr>
              <w:t>5.4.7. Doanh thu</w:t>
            </w:r>
            <w:r>
              <w:rPr>
                <w:noProof/>
                <w:webHidden/>
              </w:rPr>
              <w:tab/>
            </w:r>
            <w:r>
              <w:rPr>
                <w:noProof/>
                <w:webHidden/>
              </w:rPr>
              <w:fldChar w:fldCharType="begin"/>
            </w:r>
            <w:r>
              <w:rPr>
                <w:noProof/>
                <w:webHidden/>
              </w:rPr>
              <w:instrText xml:space="preserve"> PAGEREF _Toc119839207 \h </w:instrText>
            </w:r>
            <w:r>
              <w:rPr>
                <w:noProof/>
                <w:webHidden/>
              </w:rPr>
            </w:r>
            <w:r>
              <w:rPr>
                <w:noProof/>
                <w:webHidden/>
              </w:rPr>
              <w:fldChar w:fldCharType="separate"/>
            </w:r>
            <w:r>
              <w:rPr>
                <w:noProof/>
                <w:webHidden/>
              </w:rPr>
              <w:t>28</w:t>
            </w:r>
            <w:r>
              <w:rPr>
                <w:noProof/>
                <w:webHidden/>
              </w:rPr>
              <w:fldChar w:fldCharType="end"/>
            </w:r>
          </w:hyperlink>
        </w:p>
        <w:p w14:paraId="28F93E9E" w14:textId="5D9E1435" w:rsidR="0013115E" w:rsidRDefault="0013115E">
          <w:pPr>
            <w:pStyle w:val="TOC3"/>
            <w:tabs>
              <w:tab w:val="right" w:leader="dot" w:pos="9678"/>
            </w:tabs>
            <w:rPr>
              <w:rFonts w:cstheme="minorBidi"/>
              <w:noProof/>
            </w:rPr>
          </w:pPr>
          <w:hyperlink w:anchor="_Toc119839208" w:history="1">
            <w:r w:rsidRPr="006875AE">
              <w:rPr>
                <w:rStyle w:val="Hyperlink"/>
                <w:rFonts w:ascii="Times New Roman" w:hAnsi="Times New Roman"/>
                <w:i/>
                <w:iCs/>
                <w:noProof/>
              </w:rPr>
              <w:t>5.4.8. Đăng xuất</w:t>
            </w:r>
            <w:r>
              <w:rPr>
                <w:noProof/>
                <w:webHidden/>
              </w:rPr>
              <w:tab/>
            </w:r>
            <w:r>
              <w:rPr>
                <w:noProof/>
                <w:webHidden/>
              </w:rPr>
              <w:fldChar w:fldCharType="begin"/>
            </w:r>
            <w:r>
              <w:rPr>
                <w:noProof/>
                <w:webHidden/>
              </w:rPr>
              <w:instrText xml:space="preserve"> PAGEREF _Toc119839208 \h </w:instrText>
            </w:r>
            <w:r>
              <w:rPr>
                <w:noProof/>
                <w:webHidden/>
              </w:rPr>
            </w:r>
            <w:r>
              <w:rPr>
                <w:noProof/>
                <w:webHidden/>
              </w:rPr>
              <w:fldChar w:fldCharType="separate"/>
            </w:r>
            <w:r>
              <w:rPr>
                <w:noProof/>
                <w:webHidden/>
              </w:rPr>
              <w:t>29</w:t>
            </w:r>
            <w:r>
              <w:rPr>
                <w:noProof/>
                <w:webHidden/>
              </w:rPr>
              <w:fldChar w:fldCharType="end"/>
            </w:r>
          </w:hyperlink>
        </w:p>
        <w:p w14:paraId="7CE3EB37" w14:textId="3C862E9A" w:rsidR="0013115E" w:rsidRDefault="0013115E">
          <w:pPr>
            <w:pStyle w:val="TOC3"/>
            <w:tabs>
              <w:tab w:val="right" w:leader="dot" w:pos="9678"/>
            </w:tabs>
            <w:rPr>
              <w:rFonts w:cstheme="minorBidi"/>
              <w:noProof/>
            </w:rPr>
          </w:pPr>
          <w:hyperlink w:anchor="_Toc119839209" w:history="1">
            <w:r w:rsidRPr="006875AE">
              <w:rPr>
                <w:rStyle w:val="Hyperlink"/>
                <w:rFonts w:ascii="Times New Roman" w:hAnsi="Times New Roman"/>
                <w:i/>
                <w:iCs/>
                <w:noProof/>
              </w:rPr>
              <w:t>5.4.9. Nút Thoát</w:t>
            </w:r>
            <w:r>
              <w:rPr>
                <w:noProof/>
                <w:webHidden/>
              </w:rPr>
              <w:tab/>
            </w:r>
            <w:r>
              <w:rPr>
                <w:noProof/>
                <w:webHidden/>
              </w:rPr>
              <w:fldChar w:fldCharType="begin"/>
            </w:r>
            <w:r>
              <w:rPr>
                <w:noProof/>
                <w:webHidden/>
              </w:rPr>
              <w:instrText xml:space="preserve"> PAGEREF _Toc119839209 \h </w:instrText>
            </w:r>
            <w:r>
              <w:rPr>
                <w:noProof/>
                <w:webHidden/>
              </w:rPr>
            </w:r>
            <w:r>
              <w:rPr>
                <w:noProof/>
                <w:webHidden/>
              </w:rPr>
              <w:fldChar w:fldCharType="separate"/>
            </w:r>
            <w:r>
              <w:rPr>
                <w:noProof/>
                <w:webHidden/>
              </w:rPr>
              <w:t>29</w:t>
            </w:r>
            <w:r>
              <w:rPr>
                <w:noProof/>
                <w:webHidden/>
              </w:rPr>
              <w:fldChar w:fldCharType="end"/>
            </w:r>
          </w:hyperlink>
        </w:p>
        <w:p w14:paraId="4EC3A98C" w14:textId="416F180B"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210" w:history="1">
            <w:r w:rsidRPr="006875AE">
              <w:rPr>
                <w:rStyle w:val="Hyperlink"/>
                <w:noProof/>
              </w:rPr>
              <w:t>TÀI LIỆU THAM KHẢO</w:t>
            </w:r>
            <w:r>
              <w:rPr>
                <w:noProof/>
                <w:webHidden/>
              </w:rPr>
              <w:tab/>
            </w:r>
            <w:r>
              <w:rPr>
                <w:noProof/>
                <w:webHidden/>
              </w:rPr>
              <w:fldChar w:fldCharType="begin"/>
            </w:r>
            <w:r>
              <w:rPr>
                <w:noProof/>
                <w:webHidden/>
              </w:rPr>
              <w:instrText xml:space="preserve"> PAGEREF _Toc119839210 \h </w:instrText>
            </w:r>
            <w:r>
              <w:rPr>
                <w:noProof/>
                <w:webHidden/>
              </w:rPr>
            </w:r>
            <w:r>
              <w:rPr>
                <w:noProof/>
                <w:webHidden/>
              </w:rPr>
              <w:fldChar w:fldCharType="separate"/>
            </w:r>
            <w:r>
              <w:rPr>
                <w:noProof/>
                <w:webHidden/>
              </w:rPr>
              <w:t>30</w:t>
            </w:r>
            <w:r>
              <w:rPr>
                <w:noProof/>
                <w:webHidden/>
              </w:rPr>
              <w:fldChar w:fldCharType="end"/>
            </w:r>
          </w:hyperlink>
        </w:p>
        <w:p w14:paraId="434C3068" w14:textId="4CAF790B" w:rsidR="0013115E" w:rsidRDefault="0013115E">
          <w:pPr>
            <w:pStyle w:val="TOC1"/>
            <w:tabs>
              <w:tab w:val="right" w:leader="dot" w:pos="9678"/>
            </w:tabs>
            <w:rPr>
              <w:rFonts w:asciiTheme="minorHAnsi" w:eastAsiaTheme="minorEastAsia" w:hAnsiTheme="minorHAnsi" w:cstheme="minorBidi"/>
              <w:noProof/>
              <w:sz w:val="22"/>
              <w:szCs w:val="22"/>
            </w:rPr>
          </w:pPr>
          <w:hyperlink w:anchor="_Toc119839211" w:history="1">
            <w:r w:rsidRPr="006875AE">
              <w:rPr>
                <w:rStyle w:val="Hyperlink"/>
                <w:noProof/>
              </w:rPr>
              <w:t>LINK GITHUB</w:t>
            </w:r>
            <w:r>
              <w:rPr>
                <w:noProof/>
                <w:webHidden/>
              </w:rPr>
              <w:tab/>
            </w:r>
            <w:r>
              <w:rPr>
                <w:noProof/>
                <w:webHidden/>
              </w:rPr>
              <w:fldChar w:fldCharType="begin"/>
            </w:r>
            <w:r>
              <w:rPr>
                <w:noProof/>
                <w:webHidden/>
              </w:rPr>
              <w:instrText xml:space="preserve"> PAGEREF _Toc119839211 \h </w:instrText>
            </w:r>
            <w:r>
              <w:rPr>
                <w:noProof/>
                <w:webHidden/>
              </w:rPr>
            </w:r>
            <w:r>
              <w:rPr>
                <w:noProof/>
                <w:webHidden/>
              </w:rPr>
              <w:fldChar w:fldCharType="separate"/>
            </w:r>
            <w:r>
              <w:rPr>
                <w:noProof/>
                <w:webHidden/>
              </w:rPr>
              <w:t>31</w:t>
            </w:r>
            <w:r>
              <w:rPr>
                <w:noProof/>
                <w:webHidden/>
              </w:rPr>
              <w:fldChar w:fldCharType="end"/>
            </w:r>
          </w:hyperlink>
        </w:p>
        <w:p w14:paraId="6F0C607B" w14:textId="526B0132" w:rsidR="00955E13" w:rsidRPr="00B173E0" w:rsidRDefault="00955E13" w:rsidP="00B173E0">
          <w:pPr>
            <w:spacing w:line="276" w:lineRule="auto"/>
            <w:rPr>
              <w:sz w:val="24"/>
              <w:szCs w:val="24"/>
            </w:rPr>
          </w:pPr>
          <w:r w:rsidRPr="00C91173">
            <w:rPr>
              <w:b/>
              <w:bCs/>
              <w:noProof/>
              <w:szCs w:val="26"/>
            </w:rPr>
            <w:fldChar w:fldCharType="end"/>
          </w:r>
        </w:p>
      </w:sdtContent>
    </w:sdt>
    <w:p w14:paraId="360B6A73" w14:textId="77777777" w:rsidR="00955E13" w:rsidRPr="00B173E0" w:rsidRDefault="00955E13" w:rsidP="00B173E0">
      <w:pPr>
        <w:spacing w:line="276" w:lineRule="auto"/>
        <w:rPr>
          <w:sz w:val="24"/>
          <w:szCs w:val="24"/>
        </w:rPr>
      </w:pPr>
      <w:bookmarkStart w:id="3" w:name="_GoBack"/>
      <w:bookmarkEnd w:id="3"/>
    </w:p>
    <w:p w14:paraId="461F4B59" w14:textId="4C949EC8" w:rsidR="003761C0" w:rsidRPr="00B173E0" w:rsidRDefault="00F930CD" w:rsidP="00B173E0">
      <w:pPr>
        <w:pStyle w:val="Heading1"/>
      </w:pPr>
      <w:bookmarkStart w:id="4" w:name="_Toc119839157"/>
      <w:r w:rsidRPr="00B173E0">
        <w:lastRenderedPageBreak/>
        <w:t>DANH MỤC CHỮ VIẾT TẮT</w:t>
      </w:r>
      <w:bookmarkEnd w:id="4"/>
    </w:p>
    <w:p w14:paraId="5DDC3A08" w14:textId="36883104" w:rsidR="00825D88" w:rsidRPr="00B173E0" w:rsidRDefault="00825D88" w:rsidP="00B173E0">
      <w:pPr>
        <w:spacing w:line="276" w:lineRule="auto"/>
        <w:rPr>
          <w:sz w:val="24"/>
          <w:szCs w:val="24"/>
        </w:rPr>
      </w:pPr>
    </w:p>
    <w:p w14:paraId="21CD43D1" w14:textId="77777777" w:rsidR="00825D88" w:rsidRPr="00B173E0" w:rsidRDefault="00825D88" w:rsidP="00B173E0">
      <w:pPr>
        <w:spacing w:line="276" w:lineRule="auto"/>
        <w:rPr>
          <w:sz w:val="24"/>
          <w:szCs w:val="24"/>
        </w:rPr>
      </w:pPr>
    </w:p>
    <w:tbl>
      <w:tblPr>
        <w:tblStyle w:val="TableGrid"/>
        <w:tblW w:w="0" w:type="auto"/>
        <w:tblLook w:val="04A0" w:firstRow="1" w:lastRow="0" w:firstColumn="1" w:lastColumn="0" w:noHBand="0" w:noVBand="1"/>
      </w:tblPr>
      <w:tblGrid>
        <w:gridCol w:w="1271"/>
        <w:gridCol w:w="3260"/>
        <w:gridCol w:w="2727"/>
        <w:gridCol w:w="2420"/>
      </w:tblGrid>
      <w:tr w:rsidR="00825D88" w:rsidRPr="00B173E0" w14:paraId="6EA9D077" w14:textId="77777777" w:rsidTr="00663246">
        <w:tc>
          <w:tcPr>
            <w:tcW w:w="1271" w:type="dxa"/>
          </w:tcPr>
          <w:p w14:paraId="1647D1DB" w14:textId="6A99CB0F" w:rsidR="00825D88" w:rsidRPr="00B173E0" w:rsidRDefault="00825D88" w:rsidP="00B173E0">
            <w:pPr>
              <w:spacing w:line="276" w:lineRule="auto"/>
              <w:ind w:firstLine="0"/>
              <w:jc w:val="center"/>
              <w:rPr>
                <w:b/>
                <w:bCs/>
                <w:szCs w:val="26"/>
              </w:rPr>
            </w:pPr>
            <w:r w:rsidRPr="00B173E0">
              <w:rPr>
                <w:b/>
                <w:bCs/>
                <w:szCs w:val="26"/>
              </w:rPr>
              <w:t>STT</w:t>
            </w:r>
          </w:p>
        </w:tc>
        <w:tc>
          <w:tcPr>
            <w:tcW w:w="3260" w:type="dxa"/>
          </w:tcPr>
          <w:p w14:paraId="5C4A84C4" w14:textId="3BCB33A7" w:rsidR="00825D88" w:rsidRPr="00B173E0" w:rsidRDefault="009147B0" w:rsidP="00B173E0">
            <w:pPr>
              <w:spacing w:line="276" w:lineRule="auto"/>
              <w:ind w:firstLine="0"/>
              <w:jc w:val="center"/>
              <w:rPr>
                <w:b/>
                <w:bCs/>
                <w:szCs w:val="26"/>
              </w:rPr>
            </w:pPr>
            <w:r w:rsidRPr="00B173E0">
              <w:rPr>
                <w:b/>
                <w:bCs/>
                <w:szCs w:val="26"/>
              </w:rPr>
              <w:t>Ý nghĩa</w:t>
            </w:r>
          </w:p>
        </w:tc>
        <w:tc>
          <w:tcPr>
            <w:tcW w:w="2727" w:type="dxa"/>
          </w:tcPr>
          <w:p w14:paraId="31D4349C" w14:textId="2D77940D" w:rsidR="00825D88" w:rsidRPr="00B173E0" w:rsidRDefault="00825D88" w:rsidP="00B173E0">
            <w:pPr>
              <w:spacing w:line="276" w:lineRule="auto"/>
              <w:ind w:firstLine="0"/>
              <w:jc w:val="center"/>
              <w:rPr>
                <w:b/>
                <w:bCs/>
                <w:szCs w:val="26"/>
              </w:rPr>
            </w:pPr>
            <w:r w:rsidRPr="00B173E0">
              <w:rPr>
                <w:b/>
                <w:bCs/>
                <w:szCs w:val="26"/>
              </w:rPr>
              <w:t>M</w:t>
            </w:r>
            <w:r w:rsidR="009147B0" w:rsidRPr="00B173E0">
              <w:rPr>
                <w:b/>
                <w:bCs/>
                <w:szCs w:val="26"/>
              </w:rPr>
              <w:t>ô tả</w:t>
            </w:r>
          </w:p>
        </w:tc>
        <w:tc>
          <w:tcPr>
            <w:tcW w:w="2420" w:type="dxa"/>
          </w:tcPr>
          <w:p w14:paraId="34F3239B" w14:textId="3A94A9F4" w:rsidR="00825D88" w:rsidRPr="00B173E0" w:rsidRDefault="009147B0" w:rsidP="00B173E0">
            <w:pPr>
              <w:spacing w:line="276" w:lineRule="auto"/>
              <w:ind w:firstLine="0"/>
              <w:jc w:val="center"/>
              <w:rPr>
                <w:b/>
                <w:bCs/>
                <w:szCs w:val="26"/>
              </w:rPr>
            </w:pPr>
            <w:r w:rsidRPr="00B173E0">
              <w:rPr>
                <w:b/>
                <w:bCs/>
                <w:szCs w:val="26"/>
              </w:rPr>
              <w:t>Ghi chú</w:t>
            </w:r>
          </w:p>
        </w:tc>
      </w:tr>
      <w:tr w:rsidR="00825D88" w:rsidRPr="00B173E0" w14:paraId="5339CDBE" w14:textId="77777777" w:rsidTr="00663246">
        <w:tc>
          <w:tcPr>
            <w:tcW w:w="1271" w:type="dxa"/>
          </w:tcPr>
          <w:p w14:paraId="03AF594C" w14:textId="77777777" w:rsidR="00825D88" w:rsidRPr="00B173E0" w:rsidRDefault="00825D88" w:rsidP="00B173E0">
            <w:pPr>
              <w:spacing w:line="276" w:lineRule="auto"/>
              <w:ind w:firstLine="0"/>
              <w:jc w:val="center"/>
              <w:rPr>
                <w:sz w:val="24"/>
                <w:szCs w:val="24"/>
              </w:rPr>
            </w:pPr>
          </w:p>
        </w:tc>
        <w:tc>
          <w:tcPr>
            <w:tcW w:w="3260" w:type="dxa"/>
          </w:tcPr>
          <w:p w14:paraId="79017A05" w14:textId="77777777" w:rsidR="00825D88" w:rsidRPr="00B173E0" w:rsidRDefault="00825D88" w:rsidP="00B173E0">
            <w:pPr>
              <w:spacing w:line="276" w:lineRule="auto"/>
              <w:ind w:firstLine="0"/>
              <w:jc w:val="center"/>
              <w:rPr>
                <w:sz w:val="24"/>
                <w:szCs w:val="24"/>
              </w:rPr>
            </w:pPr>
          </w:p>
        </w:tc>
        <w:tc>
          <w:tcPr>
            <w:tcW w:w="2727" w:type="dxa"/>
          </w:tcPr>
          <w:p w14:paraId="48B3019C" w14:textId="77777777" w:rsidR="00825D88" w:rsidRPr="00B173E0" w:rsidRDefault="00825D88" w:rsidP="00B173E0">
            <w:pPr>
              <w:spacing w:line="276" w:lineRule="auto"/>
              <w:ind w:firstLine="0"/>
              <w:jc w:val="center"/>
              <w:rPr>
                <w:sz w:val="24"/>
                <w:szCs w:val="24"/>
              </w:rPr>
            </w:pPr>
          </w:p>
        </w:tc>
        <w:tc>
          <w:tcPr>
            <w:tcW w:w="2420" w:type="dxa"/>
          </w:tcPr>
          <w:p w14:paraId="165197D0" w14:textId="77777777" w:rsidR="00825D88" w:rsidRPr="00B173E0" w:rsidRDefault="00825D88" w:rsidP="00B173E0">
            <w:pPr>
              <w:spacing w:line="276" w:lineRule="auto"/>
              <w:ind w:firstLine="0"/>
              <w:jc w:val="center"/>
              <w:rPr>
                <w:sz w:val="24"/>
                <w:szCs w:val="24"/>
              </w:rPr>
            </w:pPr>
          </w:p>
        </w:tc>
      </w:tr>
      <w:tr w:rsidR="00825D88" w:rsidRPr="00B173E0" w14:paraId="2C4744A8" w14:textId="77777777" w:rsidTr="00663246">
        <w:tc>
          <w:tcPr>
            <w:tcW w:w="1271" w:type="dxa"/>
          </w:tcPr>
          <w:p w14:paraId="6B96E14A" w14:textId="77777777" w:rsidR="00825D88" w:rsidRPr="00B173E0" w:rsidRDefault="00825D88" w:rsidP="00B173E0">
            <w:pPr>
              <w:spacing w:line="276" w:lineRule="auto"/>
              <w:ind w:firstLine="0"/>
              <w:jc w:val="center"/>
              <w:rPr>
                <w:sz w:val="24"/>
                <w:szCs w:val="24"/>
              </w:rPr>
            </w:pPr>
          </w:p>
        </w:tc>
        <w:tc>
          <w:tcPr>
            <w:tcW w:w="3260" w:type="dxa"/>
          </w:tcPr>
          <w:p w14:paraId="164DC9F9" w14:textId="77777777" w:rsidR="00825D88" w:rsidRPr="00B173E0" w:rsidRDefault="00825D88" w:rsidP="00B173E0">
            <w:pPr>
              <w:spacing w:line="276" w:lineRule="auto"/>
              <w:ind w:firstLine="0"/>
              <w:jc w:val="center"/>
              <w:rPr>
                <w:sz w:val="24"/>
                <w:szCs w:val="24"/>
              </w:rPr>
            </w:pPr>
          </w:p>
        </w:tc>
        <w:tc>
          <w:tcPr>
            <w:tcW w:w="2727" w:type="dxa"/>
          </w:tcPr>
          <w:p w14:paraId="414A1320" w14:textId="77777777" w:rsidR="00825D88" w:rsidRPr="00B173E0" w:rsidRDefault="00825D88" w:rsidP="00B173E0">
            <w:pPr>
              <w:spacing w:line="276" w:lineRule="auto"/>
              <w:ind w:firstLine="0"/>
              <w:jc w:val="center"/>
              <w:rPr>
                <w:sz w:val="24"/>
                <w:szCs w:val="24"/>
              </w:rPr>
            </w:pPr>
          </w:p>
        </w:tc>
        <w:tc>
          <w:tcPr>
            <w:tcW w:w="2420" w:type="dxa"/>
          </w:tcPr>
          <w:p w14:paraId="51CC78E8" w14:textId="77777777" w:rsidR="00825D88" w:rsidRPr="00B173E0" w:rsidRDefault="00825D88" w:rsidP="00B173E0">
            <w:pPr>
              <w:spacing w:line="276" w:lineRule="auto"/>
              <w:ind w:firstLine="0"/>
              <w:jc w:val="center"/>
              <w:rPr>
                <w:sz w:val="24"/>
                <w:szCs w:val="24"/>
              </w:rPr>
            </w:pPr>
          </w:p>
        </w:tc>
      </w:tr>
      <w:tr w:rsidR="00825D88" w:rsidRPr="00B173E0" w14:paraId="2C98878E" w14:textId="77777777" w:rsidTr="00663246">
        <w:tc>
          <w:tcPr>
            <w:tcW w:w="1271" w:type="dxa"/>
          </w:tcPr>
          <w:p w14:paraId="4521BBD8" w14:textId="77777777" w:rsidR="00825D88" w:rsidRPr="00B173E0" w:rsidRDefault="00825D88" w:rsidP="00B173E0">
            <w:pPr>
              <w:spacing w:line="276" w:lineRule="auto"/>
              <w:ind w:firstLine="0"/>
              <w:jc w:val="center"/>
              <w:rPr>
                <w:sz w:val="24"/>
                <w:szCs w:val="24"/>
              </w:rPr>
            </w:pPr>
          </w:p>
        </w:tc>
        <w:tc>
          <w:tcPr>
            <w:tcW w:w="3260" w:type="dxa"/>
          </w:tcPr>
          <w:p w14:paraId="3A302D01" w14:textId="77777777" w:rsidR="00825D88" w:rsidRPr="00B173E0" w:rsidRDefault="00825D88" w:rsidP="00B173E0">
            <w:pPr>
              <w:spacing w:line="276" w:lineRule="auto"/>
              <w:ind w:firstLine="0"/>
              <w:jc w:val="center"/>
              <w:rPr>
                <w:sz w:val="24"/>
                <w:szCs w:val="24"/>
              </w:rPr>
            </w:pPr>
          </w:p>
        </w:tc>
        <w:tc>
          <w:tcPr>
            <w:tcW w:w="2727" w:type="dxa"/>
          </w:tcPr>
          <w:p w14:paraId="653B498A" w14:textId="77777777" w:rsidR="00825D88" w:rsidRPr="00B173E0" w:rsidRDefault="00825D88" w:rsidP="00B173E0">
            <w:pPr>
              <w:spacing w:line="276" w:lineRule="auto"/>
              <w:ind w:firstLine="0"/>
              <w:jc w:val="center"/>
              <w:rPr>
                <w:sz w:val="24"/>
                <w:szCs w:val="24"/>
              </w:rPr>
            </w:pPr>
          </w:p>
        </w:tc>
        <w:tc>
          <w:tcPr>
            <w:tcW w:w="2420" w:type="dxa"/>
          </w:tcPr>
          <w:p w14:paraId="2E812C98" w14:textId="77777777" w:rsidR="00825D88" w:rsidRPr="00B173E0" w:rsidRDefault="00825D88" w:rsidP="00B173E0">
            <w:pPr>
              <w:spacing w:line="276" w:lineRule="auto"/>
              <w:ind w:firstLine="0"/>
              <w:jc w:val="center"/>
              <w:rPr>
                <w:sz w:val="24"/>
                <w:szCs w:val="24"/>
              </w:rPr>
            </w:pPr>
          </w:p>
        </w:tc>
      </w:tr>
    </w:tbl>
    <w:p w14:paraId="00A8220E" w14:textId="3A597600" w:rsidR="00663246" w:rsidRPr="00B173E0" w:rsidRDefault="00663246" w:rsidP="00B173E0">
      <w:pPr>
        <w:spacing w:line="276" w:lineRule="auto"/>
        <w:rPr>
          <w:sz w:val="24"/>
          <w:szCs w:val="24"/>
        </w:rPr>
      </w:pPr>
    </w:p>
    <w:p w14:paraId="25C1B38D" w14:textId="59A1936B" w:rsidR="002F54E6" w:rsidRPr="00B173E0" w:rsidRDefault="002F54E6" w:rsidP="00B173E0">
      <w:pPr>
        <w:spacing w:line="276" w:lineRule="auto"/>
        <w:ind w:firstLine="0"/>
        <w:rPr>
          <w:sz w:val="24"/>
          <w:szCs w:val="24"/>
        </w:rPr>
      </w:pPr>
    </w:p>
    <w:p w14:paraId="1311E1D8" w14:textId="68AB2EA8" w:rsidR="002F54E6" w:rsidRPr="00B173E0" w:rsidRDefault="002F54E6" w:rsidP="00B173E0">
      <w:pPr>
        <w:pStyle w:val="Heading1"/>
        <w:spacing w:line="276" w:lineRule="auto"/>
        <w:rPr>
          <w:rFonts w:cs="Times New Roman"/>
          <w:sz w:val="30"/>
          <w:szCs w:val="30"/>
        </w:rPr>
      </w:pPr>
      <w:bookmarkStart w:id="5" w:name="_Toc119839158"/>
      <w:r w:rsidRPr="00B173E0">
        <w:rPr>
          <w:rFonts w:cs="Times New Roman"/>
          <w:sz w:val="30"/>
          <w:szCs w:val="30"/>
        </w:rPr>
        <w:lastRenderedPageBreak/>
        <w:t>DANH MỤC HÌNH ẢNH</w:t>
      </w:r>
      <w:bookmarkEnd w:id="5"/>
      <w:r w:rsidRPr="00B173E0">
        <w:rPr>
          <w:rFonts w:cs="Times New Roman"/>
          <w:sz w:val="30"/>
          <w:szCs w:val="30"/>
        </w:rPr>
        <w:t xml:space="preserve"> </w:t>
      </w:r>
    </w:p>
    <w:p w14:paraId="0A29C62A" w14:textId="77777777" w:rsidR="002F54E6" w:rsidRPr="00B173E0" w:rsidRDefault="002F54E6" w:rsidP="00B173E0">
      <w:pPr>
        <w:spacing w:line="276" w:lineRule="auto"/>
        <w:rPr>
          <w:sz w:val="24"/>
          <w:szCs w:val="24"/>
        </w:rPr>
      </w:pPr>
    </w:p>
    <w:p w14:paraId="2B6D1D04" w14:textId="64937AB4" w:rsidR="00C91173" w:rsidRDefault="000D051D">
      <w:pPr>
        <w:pStyle w:val="TableofFigures"/>
        <w:tabs>
          <w:tab w:val="right" w:leader="dot" w:pos="9678"/>
        </w:tabs>
        <w:rPr>
          <w:rFonts w:asciiTheme="minorHAnsi" w:eastAsiaTheme="minorEastAsia" w:hAnsiTheme="minorHAnsi" w:cstheme="minorBidi"/>
          <w:noProof/>
          <w:sz w:val="22"/>
          <w:szCs w:val="22"/>
        </w:rPr>
      </w:pPr>
      <w:r w:rsidRPr="00B173E0">
        <w:rPr>
          <w:rFonts w:eastAsiaTheme="majorEastAsia"/>
          <w:spacing w:val="-10"/>
          <w:kern w:val="28"/>
          <w:szCs w:val="26"/>
        </w:rPr>
        <w:fldChar w:fldCharType="begin"/>
      </w:r>
      <w:r w:rsidRPr="00B173E0">
        <w:rPr>
          <w:rFonts w:eastAsiaTheme="majorEastAsia"/>
          <w:spacing w:val="-10"/>
          <w:kern w:val="28"/>
          <w:szCs w:val="26"/>
        </w:rPr>
        <w:instrText xml:space="preserve"> TOC \h \z \c "Hình 2." </w:instrText>
      </w:r>
      <w:r w:rsidRPr="00B173E0">
        <w:rPr>
          <w:rFonts w:eastAsiaTheme="majorEastAsia"/>
          <w:spacing w:val="-10"/>
          <w:kern w:val="28"/>
          <w:szCs w:val="26"/>
        </w:rPr>
        <w:fldChar w:fldCharType="separate"/>
      </w:r>
      <w:hyperlink w:anchor="_Toc119790525" w:history="1">
        <w:r w:rsidR="00C91173" w:rsidRPr="00D218ED">
          <w:rPr>
            <w:rStyle w:val="Hyperlink"/>
            <w:noProof/>
          </w:rPr>
          <w:t>Hình 2.1 Repository</w:t>
        </w:r>
        <w:r w:rsidR="00C91173">
          <w:rPr>
            <w:noProof/>
            <w:webHidden/>
          </w:rPr>
          <w:tab/>
        </w:r>
        <w:r w:rsidR="00C91173">
          <w:rPr>
            <w:noProof/>
            <w:webHidden/>
          </w:rPr>
          <w:fldChar w:fldCharType="begin"/>
        </w:r>
        <w:r w:rsidR="00C91173">
          <w:rPr>
            <w:noProof/>
            <w:webHidden/>
          </w:rPr>
          <w:instrText xml:space="preserve"> PAGEREF _Toc119790525 \h </w:instrText>
        </w:r>
        <w:r w:rsidR="00C91173">
          <w:rPr>
            <w:noProof/>
            <w:webHidden/>
          </w:rPr>
        </w:r>
        <w:r w:rsidR="00C91173">
          <w:rPr>
            <w:noProof/>
            <w:webHidden/>
          </w:rPr>
          <w:fldChar w:fldCharType="separate"/>
        </w:r>
        <w:r w:rsidR="00C91173">
          <w:rPr>
            <w:noProof/>
            <w:webHidden/>
          </w:rPr>
          <w:t>12</w:t>
        </w:r>
        <w:r w:rsidR="00C91173">
          <w:rPr>
            <w:noProof/>
            <w:webHidden/>
          </w:rPr>
          <w:fldChar w:fldCharType="end"/>
        </w:r>
      </w:hyperlink>
    </w:p>
    <w:p w14:paraId="13FEE6B7" w14:textId="0E61C6DC" w:rsidR="00C91173" w:rsidRDefault="00C0438E">
      <w:pPr>
        <w:pStyle w:val="TableofFigures"/>
        <w:tabs>
          <w:tab w:val="right" w:leader="dot" w:pos="9678"/>
        </w:tabs>
        <w:rPr>
          <w:rFonts w:asciiTheme="minorHAnsi" w:eastAsiaTheme="minorEastAsia" w:hAnsiTheme="minorHAnsi" w:cstheme="minorBidi"/>
          <w:noProof/>
          <w:sz w:val="22"/>
          <w:szCs w:val="22"/>
        </w:rPr>
      </w:pPr>
      <w:hyperlink w:anchor="_Toc119790526" w:history="1">
        <w:r w:rsidR="00C91173" w:rsidRPr="00D218ED">
          <w:rPr>
            <w:rStyle w:val="Hyperlink"/>
            <w:noProof/>
          </w:rPr>
          <w:t>Hình 2.2 Branch</w:t>
        </w:r>
        <w:r w:rsidR="00C91173">
          <w:rPr>
            <w:noProof/>
            <w:webHidden/>
          </w:rPr>
          <w:tab/>
        </w:r>
        <w:r w:rsidR="00C91173">
          <w:rPr>
            <w:noProof/>
            <w:webHidden/>
          </w:rPr>
          <w:fldChar w:fldCharType="begin"/>
        </w:r>
        <w:r w:rsidR="00C91173">
          <w:rPr>
            <w:noProof/>
            <w:webHidden/>
          </w:rPr>
          <w:instrText xml:space="preserve"> PAGEREF _Toc119790526 \h </w:instrText>
        </w:r>
        <w:r w:rsidR="00C91173">
          <w:rPr>
            <w:noProof/>
            <w:webHidden/>
          </w:rPr>
        </w:r>
        <w:r w:rsidR="00C91173">
          <w:rPr>
            <w:noProof/>
            <w:webHidden/>
          </w:rPr>
          <w:fldChar w:fldCharType="separate"/>
        </w:r>
        <w:r w:rsidR="00C91173">
          <w:rPr>
            <w:noProof/>
            <w:webHidden/>
          </w:rPr>
          <w:t>12</w:t>
        </w:r>
        <w:r w:rsidR="00C91173">
          <w:rPr>
            <w:noProof/>
            <w:webHidden/>
          </w:rPr>
          <w:fldChar w:fldCharType="end"/>
        </w:r>
      </w:hyperlink>
    </w:p>
    <w:p w14:paraId="34E5C02A" w14:textId="6E4DBA5A" w:rsidR="00C91173" w:rsidRDefault="00C0438E">
      <w:pPr>
        <w:pStyle w:val="TableofFigures"/>
        <w:tabs>
          <w:tab w:val="right" w:leader="dot" w:pos="9678"/>
        </w:tabs>
        <w:rPr>
          <w:rFonts w:asciiTheme="minorHAnsi" w:eastAsiaTheme="minorEastAsia" w:hAnsiTheme="minorHAnsi" w:cstheme="minorBidi"/>
          <w:noProof/>
          <w:sz w:val="22"/>
          <w:szCs w:val="22"/>
        </w:rPr>
      </w:pPr>
      <w:hyperlink w:anchor="_Toc119790527" w:history="1">
        <w:r w:rsidR="00C91173" w:rsidRPr="00D218ED">
          <w:rPr>
            <w:rStyle w:val="Hyperlink"/>
            <w:noProof/>
          </w:rPr>
          <w:t>Hình 2.3 Merge</w:t>
        </w:r>
        <w:r w:rsidR="00C91173">
          <w:rPr>
            <w:noProof/>
            <w:webHidden/>
          </w:rPr>
          <w:tab/>
        </w:r>
        <w:r w:rsidR="00C91173">
          <w:rPr>
            <w:noProof/>
            <w:webHidden/>
          </w:rPr>
          <w:fldChar w:fldCharType="begin"/>
        </w:r>
        <w:r w:rsidR="00C91173">
          <w:rPr>
            <w:noProof/>
            <w:webHidden/>
          </w:rPr>
          <w:instrText xml:space="preserve"> PAGEREF _Toc119790527 \h </w:instrText>
        </w:r>
        <w:r w:rsidR="00C91173">
          <w:rPr>
            <w:noProof/>
            <w:webHidden/>
          </w:rPr>
        </w:r>
        <w:r w:rsidR="00C91173">
          <w:rPr>
            <w:noProof/>
            <w:webHidden/>
          </w:rPr>
          <w:fldChar w:fldCharType="separate"/>
        </w:r>
        <w:r w:rsidR="00C91173">
          <w:rPr>
            <w:noProof/>
            <w:webHidden/>
          </w:rPr>
          <w:t>13</w:t>
        </w:r>
        <w:r w:rsidR="00C91173">
          <w:rPr>
            <w:noProof/>
            <w:webHidden/>
          </w:rPr>
          <w:fldChar w:fldCharType="end"/>
        </w:r>
      </w:hyperlink>
    </w:p>
    <w:p w14:paraId="09FE3733" w14:textId="77777777" w:rsidR="00E92B29" w:rsidRDefault="000D051D" w:rsidP="00E92B29">
      <w:pPr>
        <w:spacing w:line="276" w:lineRule="auto"/>
        <w:rPr>
          <w:noProof/>
        </w:rPr>
      </w:pPr>
      <w:r w:rsidRPr="00B173E0">
        <w:rPr>
          <w:rFonts w:eastAsiaTheme="majorEastAsia"/>
          <w:spacing w:val="-10"/>
          <w:kern w:val="28"/>
          <w:szCs w:val="26"/>
        </w:rPr>
        <w:fldChar w:fldCharType="end"/>
      </w:r>
      <w:r w:rsidR="00E92B29">
        <w:rPr>
          <w:rFonts w:eastAsiaTheme="majorEastAsia"/>
          <w:spacing w:val="-10"/>
          <w:kern w:val="28"/>
          <w:szCs w:val="26"/>
        </w:rPr>
        <w:fldChar w:fldCharType="begin"/>
      </w:r>
      <w:r w:rsidR="00E92B29">
        <w:rPr>
          <w:rFonts w:eastAsiaTheme="majorEastAsia"/>
          <w:spacing w:val="-10"/>
          <w:kern w:val="28"/>
          <w:szCs w:val="26"/>
        </w:rPr>
        <w:instrText xml:space="preserve"> TOC \h \z \c "Hình 5." </w:instrText>
      </w:r>
      <w:r w:rsidR="00E92B29">
        <w:rPr>
          <w:rFonts w:eastAsiaTheme="majorEastAsia"/>
          <w:spacing w:val="-10"/>
          <w:kern w:val="28"/>
          <w:szCs w:val="26"/>
        </w:rPr>
        <w:fldChar w:fldCharType="separate"/>
      </w:r>
    </w:p>
    <w:p w14:paraId="78985AF1" w14:textId="3D305F1E"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0" w:history="1">
        <w:r w:rsidR="00E92B29">
          <w:rPr>
            <w:rStyle w:val="Hyperlink"/>
            <w:noProof/>
          </w:rPr>
          <w:t>Hình 5.</w:t>
        </w:r>
        <w:r w:rsidR="00E92B29" w:rsidRPr="00C42D4B">
          <w:rPr>
            <w:rStyle w:val="Hyperlink"/>
            <w:noProof/>
          </w:rPr>
          <w:t>1 Tính đóng gói</w:t>
        </w:r>
        <w:r w:rsidR="00E92B29">
          <w:rPr>
            <w:noProof/>
            <w:webHidden/>
          </w:rPr>
          <w:tab/>
        </w:r>
        <w:r w:rsidR="00E92B29">
          <w:rPr>
            <w:noProof/>
            <w:webHidden/>
          </w:rPr>
          <w:fldChar w:fldCharType="begin"/>
        </w:r>
        <w:r w:rsidR="00E92B29">
          <w:rPr>
            <w:noProof/>
            <w:webHidden/>
          </w:rPr>
          <w:instrText xml:space="preserve"> PAGEREF _Toc119837700 \h </w:instrText>
        </w:r>
        <w:r w:rsidR="00E92B29">
          <w:rPr>
            <w:noProof/>
            <w:webHidden/>
          </w:rPr>
        </w:r>
        <w:r w:rsidR="00E92B29">
          <w:rPr>
            <w:noProof/>
            <w:webHidden/>
          </w:rPr>
          <w:fldChar w:fldCharType="separate"/>
        </w:r>
        <w:r w:rsidR="00E92B29">
          <w:rPr>
            <w:noProof/>
            <w:webHidden/>
          </w:rPr>
          <w:t>3</w:t>
        </w:r>
        <w:r w:rsidR="00E92B29">
          <w:rPr>
            <w:noProof/>
            <w:webHidden/>
          </w:rPr>
          <w:fldChar w:fldCharType="end"/>
        </w:r>
      </w:hyperlink>
    </w:p>
    <w:p w14:paraId="07E5D155" w14:textId="3864DF6D"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1" w:history="1">
        <w:r w:rsidR="00E92B29">
          <w:rPr>
            <w:rStyle w:val="Hyperlink"/>
            <w:noProof/>
          </w:rPr>
          <w:t>Hình 5.</w:t>
        </w:r>
        <w:r w:rsidR="00E92B29" w:rsidRPr="00C42D4B">
          <w:rPr>
            <w:rStyle w:val="Hyperlink"/>
            <w:noProof/>
          </w:rPr>
          <w:t>2 Tính kế thừa</w:t>
        </w:r>
        <w:r w:rsidR="00E92B29">
          <w:rPr>
            <w:noProof/>
            <w:webHidden/>
          </w:rPr>
          <w:tab/>
        </w:r>
        <w:r w:rsidR="00E92B29">
          <w:rPr>
            <w:noProof/>
            <w:webHidden/>
          </w:rPr>
          <w:fldChar w:fldCharType="begin"/>
        </w:r>
        <w:r w:rsidR="00E92B29">
          <w:rPr>
            <w:noProof/>
            <w:webHidden/>
          </w:rPr>
          <w:instrText xml:space="preserve"> PAGEREF _Toc119837701 \h </w:instrText>
        </w:r>
        <w:r w:rsidR="00E92B29">
          <w:rPr>
            <w:noProof/>
            <w:webHidden/>
          </w:rPr>
        </w:r>
        <w:r w:rsidR="00E92B29">
          <w:rPr>
            <w:noProof/>
            <w:webHidden/>
          </w:rPr>
          <w:fldChar w:fldCharType="separate"/>
        </w:r>
        <w:r w:rsidR="00E92B29">
          <w:rPr>
            <w:noProof/>
            <w:webHidden/>
          </w:rPr>
          <w:t>4</w:t>
        </w:r>
        <w:r w:rsidR="00E92B29">
          <w:rPr>
            <w:noProof/>
            <w:webHidden/>
          </w:rPr>
          <w:fldChar w:fldCharType="end"/>
        </w:r>
      </w:hyperlink>
    </w:p>
    <w:p w14:paraId="169C4E12" w14:textId="27DE1A08"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2" w:history="1">
        <w:r w:rsidR="00E92B29">
          <w:rPr>
            <w:rStyle w:val="Hyperlink"/>
            <w:noProof/>
          </w:rPr>
          <w:t>Hình 5.</w:t>
        </w:r>
        <w:r w:rsidR="00E92B29" w:rsidRPr="00C42D4B">
          <w:rPr>
            <w:rStyle w:val="Hyperlink"/>
            <w:noProof/>
          </w:rPr>
          <w:t>3 Login</w:t>
        </w:r>
        <w:r w:rsidR="00E92B29">
          <w:rPr>
            <w:noProof/>
            <w:webHidden/>
          </w:rPr>
          <w:tab/>
        </w:r>
        <w:r w:rsidR="00E92B29">
          <w:rPr>
            <w:noProof/>
            <w:webHidden/>
          </w:rPr>
          <w:fldChar w:fldCharType="begin"/>
        </w:r>
        <w:r w:rsidR="00E92B29">
          <w:rPr>
            <w:noProof/>
            <w:webHidden/>
          </w:rPr>
          <w:instrText xml:space="preserve"> PAGEREF _Toc119837702 \h </w:instrText>
        </w:r>
        <w:r w:rsidR="00E92B29">
          <w:rPr>
            <w:noProof/>
            <w:webHidden/>
          </w:rPr>
        </w:r>
        <w:r w:rsidR="00E92B29">
          <w:rPr>
            <w:noProof/>
            <w:webHidden/>
          </w:rPr>
          <w:fldChar w:fldCharType="separate"/>
        </w:r>
        <w:r w:rsidR="00E92B29">
          <w:rPr>
            <w:noProof/>
            <w:webHidden/>
          </w:rPr>
          <w:t>4</w:t>
        </w:r>
        <w:r w:rsidR="00E92B29">
          <w:rPr>
            <w:noProof/>
            <w:webHidden/>
          </w:rPr>
          <w:fldChar w:fldCharType="end"/>
        </w:r>
      </w:hyperlink>
    </w:p>
    <w:p w14:paraId="056BD81E" w14:textId="03E116BA"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3" w:history="1">
        <w:r w:rsidR="00E92B29">
          <w:rPr>
            <w:rStyle w:val="Hyperlink"/>
            <w:noProof/>
          </w:rPr>
          <w:t>Hình 5.</w:t>
        </w:r>
        <w:r w:rsidR="00E92B29" w:rsidRPr="00C42D4B">
          <w:rPr>
            <w:rStyle w:val="Hyperlink"/>
            <w:noProof/>
          </w:rPr>
          <w:t>4 Login ở Access</w:t>
        </w:r>
        <w:r w:rsidR="00E92B29">
          <w:rPr>
            <w:noProof/>
            <w:webHidden/>
          </w:rPr>
          <w:tab/>
        </w:r>
        <w:r w:rsidR="00E92B29">
          <w:rPr>
            <w:noProof/>
            <w:webHidden/>
          </w:rPr>
          <w:fldChar w:fldCharType="begin"/>
        </w:r>
        <w:r w:rsidR="00E92B29">
          <w:rPr>
            <w:noProof/>
            <w:webHidden/>
          </w:rPr>
          <w:instrText xml:space="preserve"> PAGEREF _Toc119837703 \h </w:instrText>
        </w:r>
        <w:r w:rsidR="00E92B29">
          <w:rPr>
            <w:noProof/>
            <w:webHidden/>
          </w:rPr>
        </w:r>
        <w:r w:rsidR="00E92B29">
          <w:rPr>
            <w:noProof/>
            <w:webHidden/>
          </w:rPr>
          <w:fldChar w:fldCharType="separate"/>
        </w:r>
        <w:r w:rsidR="00E92B29">
          <w:rPr>
            <w:noProof/>
            <w:webHidden/>
          </w:rPr>
          <w:t>4</w:t>
        </w:r>
        <w:r w:rsidR="00E92B29">
          <w:rPr>
            <w:noProof/>
            <w:webHidden/>
          </w:rPr>
          <w:fldChar w:fldCharType="end"/>
        </w:r>
      </w:hyperlink>
    </w:p>
    <w:p w14:paraId="154EA6A1" w14:textId="6FE20BF7"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4" w:history="1">
        <w:r w:rsidR="00E92B29">
          <w:rPr>
            <w:rStyle w:val="Hyperlink"/>
            <w:noProof/>
          </w:rPr>
          <w:t>Hình 5.</w:t>
        </w:r>
        <w:r w:rsidR="00E92B29" w:rsidRPr="00C42D4B">
          <w:rPr>
            <w:rStyle w:val="Hyperlink"/>
            <w:noProof/>
          </w:rPr>
          <w:t>5 Đăng nhập sai</w:t>
        </w:r>
        <w:r w:rsidR="00E92B29">
          <w:rPr>
            <w:noProof/>
            <w:webHidden/>
          </w:rPr>
          <w:tab/>
        </w:r>
        <w:r w:rsidR="00E92B29">
          <w:rPr>
            <w:noProof/>
            <w:webHidden/>
          </w:rPr>
          <w:fldChar w:fldCharType="begin"/>
        </w:r>
        <w:r w:rsidR="00E92B29">
          <w:rPr>
            <w:noProof/>
            <w:webHidden/>
          </w:rPr>
          <w:instrText xml:space="preserve"> PAGEREF _Toc119837704 \h </w:instrText>
        </w:r>
        <w:r w:rsidR="00E92B29">
          <w:rPr>
            <w:noProof/>
            <w:webHidden/>
          </w:rPr>
        </w:r>
        <w:r w:rsidR="00E92B29">
          <w:rPr>
            <w:noProof/>
            <w:webHidden/>
          </w:rPr>
          <w:fldChar w:fldCharType="separate"/>
        </w:r>
        <w:r w:rsidR="00E92B29">
          <w:rPr>
            <w:noProof/>
            <w:webHidden/>
          </w:rPr>
          <w:t>5</w:t>
        </w:r>
        <w:r w:rsidR="00E92B29">
          <w:rPr>
            <w:noProof/>
            <w:webHidden/>
          </w:rPr>
          <w:fldChar w:fldCharType="end"/>
        </w:r>
      </w:hyperlink>
    </w:p>
    <w:p w14:paraId="055B3D04" w14:textId="178175E9"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5" w:history="1">
        <w:r w:rsidR="00E92B29">
          <w:rPr>
            <w:rStyle w:val="Hyperlink"/>
            <w:noProof/>
          </w:rPr>
          <w:t>Hình 5.</w:t>
        </w:r>
        <w:r w:rsidR="00E92B29" w:rsidRPr="00C42D4B">
          <w:rPr>
            <w:rStyle w:val="Hyperlink"/>
            <w:noProof/>
          </w:rPr>
          <w:t>6 Form Main</w:t>
        </w:r>
        <w:r w:rsidR="00E92B29">
          <w:rPr>
            <w:noProof/>
            <w:webHidden/>
          </w:rPr>
          <w:tab/>
        </w:r>
        <w:r w:rsidR="00E92B29">
          <w:rPr>
            <w:noProof/>
            <w:webHidden/>
          </w:rPr>
          <w:fldChar w:fldCharType="begin"/>
        </w:r>
        <w:r w:rsidR="00E92B29">
          <w:rPr>
            <w:noProof/>
            <w:webHidden/>
          </w:rPr>
          <w:instrText xml:space="preserve"> PAGEREF _Toc119837705 \h </w:instrText>
        </w:r>
        <w:r w:rsidR="00E92B29">
          <w:rPr>
            <w:noProof/>
            <w:webHidden/>
          </w:rPr>
        </w:r>
        <w:r w:rsidR="00E92B29">
          <w:rPr>
            <w:noProof/>
            <w:webHidden/>
          </w:rPr>
          <w:fldChar w:fldCharType="separate"/>
        </w:r>
        <w:r w:rsidR="00E92B29">
          <w:rPr>
            <w:noProof/>
            <w:webHidden/>
          </w:rPr>
          <w:t>5</w:t>
        </w:r>
        <w:r w:rsidR="00E92B29">
          <w:rPr>
            <w:noProof/>
            <w:webHidden/>
          </w:rPr>
          <w:fldChar w:fldCharType="end"/>
        </w:r>
      </w:hyperlink>
    </w:p>
    <w:p w14:paraId="184083B8" w14:textId="0709C68A"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6" w:history="1">
        <w:r w:rsidR="00E92B29">
          <w:rPr>
            <w:rStyle w:val="Hyperlink"/>
            <w:noProof/>
          </w:rPr>
          <w:t>Hình 5.</w:t>
        </w:r>
        <w:r w:rsidR="00E92B29" w:rsidRPr="00C42D4B">
          <w:rPr>
            <w:rStyle w:val="Hyperlink"/>
            <w:noProof/>
          </w:rPr>
          <w:t>7 Quản lý phim</w:t>
        </w:r>
        <w:r w:rsidR="00E92B29">
          <w:rPr>
            <w:noProof/>
            <w:webHidden/>
          </w:rPr>
          <w:tab/>
        </w:r>
        <w:r w:rsidR="00E92B29">
          <w:rPr>
            <w:noProof/>
            <w:webHidden/>
          </w:rPr>
          <w:fldChar w:fldCharType="begin"/>
        </w:r>
        <w:r w:rsidR="00E92B29">
          <w:rPr>
            <w:noProof/>
            <w:webHidden/>
          </w:rPr>
          <w:instrText xml:space="preserve"> PAGEREF _Toc119837706 \h </w:instrText>
        </w:r>
        <w:r w:rsidR="00E92B29">
          <w:rPr>
            <w:noProof/>
            <w:webHidden/>
          </w:rPr>
        </w:r>
        <w:r w:rsidR="00E92B29">
          <w:rPr>
            <w:noProof/>
            <w:webHidden/>
          </w:rPr>
          <w:fldChar w:fldCharType="separate"/>
        </w:r>
        <w:r w:rsidR="00E92B29">
          <w:rPr>
            <w:noProof/>
            <w:webHidden/>
          </w:rPr>
          <w:t>6</w:t>
        </w:r>
        <w:r w:rsidR="00E92B29">
          <w:rPr>
            <w:noProof/>
            <w:webHidden/>
          </w:rPr>
          <w:fldChar w:fldCharType="end"/>
        </w:r>
      </w:hyperlink>
    </w:p>
    <w:p w14:paraId="7E09E555" w14:textId="391391A7"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7" w:history="1">
        <w:r w:rsidR="00E92B29">
          <w:rPr>
            <w:rStyle w:val="Hyperlink"/>
            <w:noProof/>
          </w:rPr>
          <w:t>Hình 5.</w:t>
        </w:r>
        <w:r w:rsidR="00E92B29" w:rsidRPr="00C42D4B">
          <w:rPr>
            <w:rStyle w:val="Hyperlink"/>
            <w:noProof/>
          </w:rPr>
          <w:t>8 Quản lý phim ở access</w:t>
        </w:r>
        <w:r w:rsidR="00E92B29">
          <w:rPr>
            <w:noProof/>
            <w:webHidden/>
          </w:rPr>
          <w:tab/>
        </w:r>
        <w:r w:rsidR="00E92B29">
          <w:rPr>
            <w:noProof/>
            <w:webHidden/>
          </w:rPr>
          <w:fldChar w:fldCharType="begin"/>
        </w:r>
        <w:r w:rsidR="00E92B29">
          <w:rPr>
            <w:noProof/>
            <w:webHidden/>
          </w:rPr>
          <w:instrText xml:space="preserve"> PAGEREF _Toc119837707 \h </w:instrText>
        </w:r>
        <w:r w:rsidR="00E92B29">
          <w:rPr>
            <w:noProof/>
            <w:webHidden/>
          </w:rPr>
        </w:r>
        <w:r w:rsidR="00E92B29">
          <w:rPr>
            <w:noProof/>
            <w:webHidden/>
          </w:rPr>
          <w:fldChar w:fldCharType="separate"/>
        </w:r>
        <w:r w:rsidR="00E92B29">
          <w:rPr>
            <w:noProof/>
            <w:webHidden/>
          </w:rPr>
          <w:t>6</w:t>
        </w:r>
        <w:r w:rsidR="00E92B29">
          <w:rPr>
            <w:noProof/>
            <w:webHidden/>
          </w:rPr>
          <w:fldChar w:fldCharType="end"/>
        </w:r>
      </w:hyperlink>
    </w:p>
    <w:p w14:paraId="5CAFF69F" w14:textId="6580F112"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8" w:history="1">
        <w:r w:rsidR="00E92B29">
          <w:rPr>
            <w:rStyle w:val="Hyperlink"/>
            <w:noProof/>
          </w:rPr>
          <w:t>Hình 5.</w:t>
        </w:r>
        <w:r w:rsidR="00E92B29" w:rsidRPr="00C42D4B">
          <w:rPr>
            <w:rStyle w:val="Hyperlink"/>
            <w:noProof/>
          </w:rPr>
          <w:t>9 Thêm phim mới</w:t>
        </w:r>
        <w:r w:rsidR="00E92B29">
          <w:rPr>
            <w:noProof/>
            <w:webHidden/>
          </w:rPr>
          <w:tab/>
        </w:r>
        <w:r w:rsidR="00E92B29">
          <w:rPr>
            <w:noProof/>
            <w:webHidden/>
          </w:rPr>
          <w:fldChar w:fldCharType="begin"/>
        </w:r>
        <w:r w:rsidR="00E92B29">
          <w:rPr>
            <w:noProof/>
            <w:webHidden/>
          </w:rPr>
          <w:instrText xml:space="preserve"> PAGEREF _Toc119837708 \h </w:instrText>
        </w:r>
        <w:r w:rsidR="00E92B29">
          <w:rPr>
            <w:noProof/>
            <w:webHidden/>
          </w:rPr>
        </w:r>
        <w:r w:rsidR="00E92B29">
          <w:rPr>
            <w:noProof/>
            <w:webHidden/>
          </w:rPr>
          <w:fldChar w:fldCharType="separate"/>
        </w:r>
        <w:r w:rsidR="00E92B29">
          <w:rPr>
            <w:noProof/>
            <w:webHidden/>
          </w:rPr>
          <w:t>7</w:t>
        </w:r>
        <w:r w:rsidR="00E92B29">
          <w:rPr>
            <w:noProof/>
            <w:webHidden/>
          </w:rPr>
          <w:fldChar w:fldCharType="end"/>
        </w:r>
      </w:hyperlink>
    </w:p>
    <w:p w14:paraId="65951EA1" w14:textId="2B286D71"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09" w:history="1">
        <w:r w:rsidR="00E92B29">
          <w:rPr>
            <w:rStyle w:val="Hyperlink"/>
            <w:noProof/>
          </w:rPr>
          <w:t>Hình 5.</w:t>
        </w:r>
        <w:r w:rsidR="00E92B29" w:rsidRPr="00C42D4B">
          <w:rPr>
            <w:rStyle w:val="Hyperlink"/>
            <w:noProof/>
          </w:rPr>
          <w:t>10 Sửa phim</w:t>
        </w:r>
        <w:r w:rsidR="00E92B29">
          <w:rPr>
            <w:noProof/>
            <w:webHidden/>
          </w:rPr>
          <w:tab/>
        </w:r>
        <w:r w:rsidR="00E92B29">
          <w:rPr>
            <w:noProof/>
            <w:webHidden/>
          </w:rPr>
          <w:fldChar w:fldCharType="begin"/>
        </w:r>
        <w:r w:rsidR="00E92B29">
          <w:rPr>
            <w:noProof/>
            <w:webHidden/>
          </w:rPr>
          <w:instrText xml:space="preserve"> PAGEREF _Toc119837709 \h </w:instrText>
        </w:r>
        <w:r w:rsidR="00E92B29">
          <w:rPr>
            <w:noProof/>
            <w:webHidden/>
          </w:rPr>
        </w:r>
        <w:r w:rsidR="00E92B29">
          <w:rPr>
            <w:noProof/>
            <w:webHidden/>
          </w:rPr>
          <w:fldChar w:fldCharType="separate"/>
        </w:r>
        <w:r w:rsidR="00E92B29">
          <w:rPr>
            <w:noProof/>
            <w:webHidden/>
          </w:rPr>
          <w:t>7</w:t>
        </w:r>
        <w:r w:rsidR="00E92B29">
          <w:rPr>
            <w:noProof/>
            <w:webHidden/>
          </w:rPr>
          <w:fldChar w:fldCharType="end"/>
        </w:r>
      </w:hyperlink>
    </w:p>
    <w:p w14:paraId="24C503C5" w14:textId="2E06FBDE"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0" w:history="1">
        <w:r w:rsidR="00E92B29">
          <w:rPr>
            <w:rStyle w:val="Hyperlink"/>
            <w:noProof/>
          </w:rPr>
          <w:t>Hình 5.</w:t>
        </w:r>
        <w:r w:rsidR="00E92B29" w:rsidRPr="00C42D4B">
          <w:rPr>
            <w:rStyle w:val="Hyperlink"/>
            <w:noProof/>
          </w:rPr>
          <w:t>11 Lịch Phim</w:t>
        </w:r>
        <w:r w:rsidR="00E92B29">
          <w:rPr>
            <w:noProof/>
            <w:webHidden/>
          </w:rPr>
          <w:tab/>
        </w:r>
        <w:r w:rsidR="00E92B29">
          <w:rPr>
            <w:noProof/>
            <w:webHidden/>
          </w:rPr>
          <w:fldChar w:fldCharType="begin"/>
        </w:r>
        <w:r w:rsidR="00E92B29">
          <w:rPr>
            <w:noProof/>
            <w:webHidden/>
          </w:rPr>
          <w:instrText xml:space="preserve"> PAGEREF _Toc119837710 \h </w:instrText>
        </w:r>
        <w:r w:rsidR="00E92B29">
          <w:rPr>
            <w:noProof/>
            <w:webHidden/>
          </w:rPr>
        </w:r>
        <w:r w:rsidR="00E92B29">
          <w:rPr>
            <w:noProof/>
            <w:webHidden/>
          </w:rPr>
          <w:fldChar w:fldCharType="separate"/>
        </w:r>
        <w:r w:rsidR="00E92B29">
          <w:rPr>
            <w:noProof/>
            <w:webHidden/>
          </w:rPr>
          <w:t>8</w:t>
        </w:r>
        <w:r w:rsidR="00E92B29">
          <w:rPr>
            <w:noProof/>
            <w:webHidden/>
          </w:rPr>
          <w:fldChar w:fldCharType="end"/>
        </w:r>
      </w:hyperlink>
    </w:p>
    <w:p w14:paraId="352E6B04" w14:textId="00060437"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1" w:history="1">
        <w:r w:rsidR="00E92B29">
          <w:rPr>
            <w:rStyle w:val="Hyperlink"/>
            <w:noProof/>
          </w:rPr>
          <w:t>Hình 5.</w:t>
        </w:r>
        <w:r w:rsidR="00E92B29" w:rsidRPr="00C42D4B">
          <w:rPr>
            <w:rStyle w:val="Hyperlink"/>
            <w:noProof/>
          </w:rPr>
          <w:t>12 Lịch phim ở Access</w:t>
        </w:r>
        <w:r w:rsidR="00E92B29">
          <w:rPr>
            <w:noProof/>
            <w:webHidden/>
          </w:rPr>
          <w:tab/>
        </w:r>
        <w:r w:rsidR="00E92B29">
          <w:rPr>
            <w:noProof/>
            <w:webHidden/>
          </w:rPr>
          <w:fldChar w:fldCharType="begin"/>
        </w:r>
        <w:r w:rsidR="00E92B29">
          <w:rPr>
            <w:noProof/>
            <w:webHidden/>
          </w:rPr>
          <w:instrText xml:space="preserve"> PAGEREF _Toc119837711 \h </w:instrText>
        </w:r>
        <w:r w:rsidR="00E92B29">
          <w:rPr>
            <w:noProof/>
            <w:webHidden/>
          </w:rPr>
        </w:r>
        <w:r w:rsidR="00E92B29">
          <w:rPr>
            <w:noProof/>
            <w:webHidden/>
          </w:rPr>
          <w:fldChar w:fldCharType="separate"/>
        </w:r>
        <w:r w:rsidR="00E92B29">
          <w:rPr>
            <w:noProof/>
            <w:webHidden/>
          </w:rPr>
          <w:t>8</w:t>
        </w:r>
        <w:r w:rsidR="00E92B29">
          <w:rPr>
            <w:noProof/>
            <w:webHidden/>
          </w:rPr>
          <w:fldChar w:fldCharType="end"/>
        </w:r>
      </w:hyperlink>
    </w:p>
    <w:p w14:paraId="50CC591C" w14:textId="414CC0A0"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2" w:history="1">
        <w:r w:rsidR="00E92B29">
          <w:rPr>
            <w:rStyle w:val="Hyperlink"/>
            <w:noProof/>
          </w:rPr>
          <w:t>Hình 5.</w:t>
        </w:r>
        <w:r w:rsidR="00E92B29" w:rsidRPr="00C42D4B">
          <w:rPr>
            <w:rStyle w:val="Hyperlink"/>
            <w:noProof/>
          </w:rPr>
          <w:t>13 Thêm lịch chiếu</w:t>
        </w:r>
        <w:r w:rsidR="00E92B29">
          <w:rPr>
            <w:noProof/>
            <w:webHidden/>
          </w:rPr>
          <w:tab/>
        </w:r>
        <w:r w:rsidR="00E92B29">
          <w:rPr>
            <w:noProof/>
            <w:webHidden/>
          </w:rPr>
          <w:fldChar w:fldCharType="begin"/>
        </w:r>
        <w:r w:rsidR="00E92B29">
          <w:rPr>
            <w:noProof/>
            <w:webHidden/>
          </w:rPr>
          <w:instrText xml:space="preserve"> PAGEREF _Toc119837712 \h </w:instrText>
        </w:r>
        <w:r w:rsidR="00E92B29">
          <w:rPr>
            <w:noProof/>
            <w:webHidden/>
          </w:rPr>
        </w:r>
        <w:r w:rsidR="00E92B29">
          <w:rPr>
            <w:noProof/>
            <w:webHidden/>
          </w:rPr>
          <w:fldChar w:fldCharType="separate"/>
        </w:r>
        <w:r w:rsidR="00E92B29">
          <w:rPr>
            <w:noProof/>
            <w:webHidden/>
          </w:rPr>
          <w:t>9</w:t>
        </w:r>
        <w:r w:rsidR="00E92B29">
          <w:rPr>
            <w:noProof/>
            <w:webHidden/>
          </w:rPr>
          <w:fldChar w:fldCharType="end"/>
        </w:r>
      </w:hyperlink>
    </w:p>
    <w:p w14:paraId="4A836D26" w14:textId="2E79AA40"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3" w:history="1">
        <w:r w:rsidR="00E92B29">
          <w:rPr>
            <w:rStyle w:val="Hyperlink"/>
            <w:noProof/>
          </w:rPr>
          <w:t>Hình 5.</w:t>
        </w:r>
        <w:r w:rsidR="00E92B29" w:rsidRPr="00C42D4B">
          <w:rPr>
            <w:rStyle w:val="Hyperlink"/>
            <w:noProof/>
          </w:rPr>
          <w:t>14 Thông báo thiếu thông tin lịch chiếu</w:t>
        </w:r>
        <w:r w:rsidR="00E92B29">
          <w:rPr>
            <w:noProof/>
            <w:webHidden/>
          </w:rPr>
          <w:tab/>
        </w:r>
        <w:r w:rsidR="00E92B29">
          <w:rPr>
            <w:noProof/>
            <w:webHidden/>
          </w:rPr>
          <w:fldChar w:fldCharType="begin"/>
        </w:r>
        <w:r w:rsidR="00E92B29">
          <w:rPr>
            <w:noProof/>
            <w:webHidden/>
          </w:rPr>
          <w:instrText xml:space="preserve"> PAGEREF _Toc119837713 \h </w:instrText>
        </w:r>
        <w:r w:rsidR="00E92B29">
          <w:rPr>
            <w:noProof/>
            <w:webHidden/>
          </w:rPr>
        </w:r>
        <w:r w:rsidR="00E92B29">
          <w:rPr>
            <w:noProof/>
            <w:webHidden/>
          </w:rPr>
          <w:fldChar w:fldCharType="separate"/>
        </w:r>
        <w:r w:rsidR="00E92B29">
          <w:rPr>
            <w:noProof/>
            <w:webHidden/>
          </w:rPr>
          <w:t>9</w:t>
        </w:r>
        <w:r w:rsidR="00E92B29">
          <w:rPr>
            <w:noProof/>
            <w:webHidden/>
          </w:rPr>
          <w:fldChar w:fldCharType="end"/>
        </w:r>
      </w:hyperlink>
    </w:p>
    <w:p w14:paraId="2EFF2CD0" w14:textId="3EB69CE2"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4" w:history="1">
        <w:r w:rsidR="00E92B29">
          <w:rPr>
            <w:rStyle w:val="Hyperlink"/>
            <w:noProof/>
          </w:rPr>
          <w:t>Hình 5.</w:t>
        </w:r>
        <w:r w:rsidR="00E92B29" w:rsidRPr="00C42D4B">
          <w:rPr>
            <w:rStyle w:val="Hyperlink"/>
            <w:noProof/>
          </w:rPr>
          <w:t>15 Sửa lịch chiếu</w:t>
        </w:r>
        <w:r w:rsidR="00E92B29">
          <w:rPr>
            <w:noProof/>
            <w:webHidden/>
          </w:rPr>
          <w:tab/>
        </w:r>
        <w:r w:rsidR="00E92B29">
          <w:rPr>
            <w:noProof/>
            <w:webHidden/>
          </w:rPr>
          <w:fldChar w:fldCharType="begin"/>
        </w:r>
        <w:r w:rsidR="00E92B29">
          <w:rPr>
            <w:noProof/>
            <w:webHidden/>
          </w:rPr>
          <w:instrText xml:space="preserve"> PAGEREF _Toc119837714 \h </w:instrText>
        </w:r>
        <w:r w:rsidR="00E92B29">
          <w:rPr>
            <w:noProof/>
            <w:webHidden/>
          </w:rPr>
        </w:r>
        <w:r w:rsidR="00E92B29">
          <w:rPr>
            <w:noProof/>
            <w:webHidden/>
          </w:rPr>
          <w:fldChar w:fldCharType="separate"/>
        </w:r>
        <w:r w:rsidR="00E92B29">
          <w:rPr>
            <w:noProof/>
            <w:webHidden/>
          </w:rPr>
          <w:t>10</w:t>
        </w:r>
        <w:r w:rsidR="00E92B29">
          <w:rPr>
            <w:noProof/>
            <w:webHidden/>
          </w:rPr>
          <w:fldChar w:fldCharType="end"/>
        </w:r>
      </w:hyperlink>
    </w:p>
    <w:p w14:paraId="0E66F185" w14:textId="0A0F51BB"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5" w:history="1">
        <w:r w:rsidR="00E92B29">
          <w:rPr>
            <w:rStyle w:val="Hyperlink"/>
            <w:noProof/>
          </w:rPr>
          <w:t>Hình 5.</w:t>
        </w:r>
        <w:r w:rsidR="00E92B29" w:rsidRPr="00C42D4B">
          <w:rPr>
            <w:rStyle w:val="Hyperlink"/>
            <w:noProof/>
          </w:rPr>
          <w:t>16 Xác nhận xóa 1 lịch phim</w:t>
        </w:r>
        <w:r w:rsidR="00E92B29">
          <w:rPr>
            <w:noProof/>
            <w:webHidden/>
          </w:rPr>
          <w:tab/>
        </w:r>
        <w:r w:rsidR="00E92B29">
          <w:rPr>
            <w:noProof/>
            <w:webHidden/>
          </w:rPr>
          <w:fldChar w:fldCharType="begin"/>
        </w:r>
        <w:r w:rsidR="00E92B29">
          <w:rPr>
            <w:noProof/>
            <w:webHidden/>
          </w:rPr>
          <w:instrText xml:space="preserve"> PAGEREF _Toc119837715 \h </w:instrText>
        </w:r>
        <w:r w:rsidR="00E92B29">
          <w:rPr>
            <w:noProof/>
            <w:webHidden/>
          </w:rPr>
        </w:r>
        <w:r w:rsidR="00E92B29">
          <w:rPr>
            <w:noProof/>
            <w:webHidden/>
          </w:rPr>
          <w:fldChar w:fldCharType="separate"/>
        </w:r>
        <w:r w:rsidR="00E92B29">
          <w:rPr>
            <w:noProof/>
            <w:webHidden/>
          </w:rPr>
          <w:t>10</w:t>
        </w:r>
        <w:r w:rsidR="00E92B29">
          <w:rPr>
            <w:noProof/>
            <w:webHidden/>
          </w:rPr>
          <w:fldChar w:fldCharType="end"/>
        </w:r>
      </w:hyperlink>
    </w:p>
    <w:p w14:paraId="1E4C3982" w14:textId="44085622"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6" w:history="1">
        <w:r w:rsidR="00E92B29">
          <w:rPr>
            <w:rStyle w:val="Hyperlink"/>
            <w:noProof/>
          </w:rPr>
          <w:t>Hình 5.</w:t>
        </w:r>
        <w:r w:rsidR="00E92B29" w:rsidRPr="00C42D4B">
          <w:rPr>
            <w:rStyle w:val="Hyperlink"/>
            <w:noProof/>
          </w:rPr>
          <w:t>17 Đăng ký vé</w:t>
        </w:r>
        <w:r w:rsidR="00E92B29">
          <w:rPr>
            <w:noProof/>
            <w:webHidden/>
          </w:rPr>
          <w:tab/>
        </w:r>
        <w:r w:rsidR="00E92B29">
          <w:rPr>
            <w:noProof/>
            <w:webHidden/>
          </w:rPr>
          <w:fldChar w:fldCharType="begin"/>
        </w:r>
        <w:r w:rsidR="00E92B29">
          <w:rPr>
            <w:noProof/>
            <w:webHidden/>
          </w:rPr>
          <w:instrText xml:space="preserve"> PAGEREF _Toc119837716 \h </w:instrText>
        </w:r>
        <w:r w:rsidR="00E92B29">
          <w:rPr>
            <w:noProof/>
            <w:webHidden/>
          </w:rPr>
        </w:r>
        <w:r w:rsidR="00E92B29">
          <w:rPr>
            <w:noProof/>
            <w:webHidden/>
          </w:rPr>
          <w:fldChar w:fldCharType="separate"/>
        </w:r>
        <w:r w:rsidR="00E92B29">
          <w:rPr>
            <w:noProof/>
            <w:webHidden/>
          </w:rPr>
          <w:t>11</w:t>
        </w:r>
        <w:r w:rsidR="00E92B29">
          <w:rPr>
            <w:noProof/>
            <w:webHidden/>
          </w:rPr>
          <w:fldChar w:fldCharType="end"/>
        </w:r>
      </w:hyperlink>
    </w:p>
    <w:p w14:paraId="6D4700EC" w14:textId="7D59A2D9"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7" w:history="1">
        <w:r w:rsidR="00E92B29">
          <w:rPr>
            <w:rStyle w:val="Hyperlink"/>
            <w:noProof/>
          </w:rPr>
          <w:t>Hình 5.</w:t>
        </w:r>
        <w:r w:rsidR="00E92B29" w:rsidRPr="00C42D4B">
          <w:rPr>
            <w:rStyle w:val="Hyperlink"/>
            <w:noProof/>
          </w:rPr>
          <w:t>18 Sơ đồ chỗ ngồi</w:t>
        </w:r>
        <w:r w:rsidR="00E92B29">
          <w:rPr>
            <w:noProof/>
            <w:webHidden/>
          </w:rPr>
          <w:tab/>
        </w:r>
        <w:r w:rsidR="00E92B29">
          <w:rPr>
            <w:noProof/>
            <w:webHidden/>
          </w:rPr>
          <w:fldChar w:fldCharType="begin"/>
        </w:r>
        <w:r w:rsidR="00E92B29">
          <w:rPr>
            <w:noProof/>
            <w:webHidden/>
          </w:rPr>
          <w:instrText xml:space="preserve"> PAGEREF _Toc119837717 \h </w:instrText>
        </w:r>
        <w:r w:rsidR="00E92B29">
          <w:rPr>
            <w:noProof/>
            <w:webHidden/>
          </w:rPr>
        </w:r>
        <w:r w:rsidR="00E92B29">
          <w:rPr>
            <w:noProof/>
            <w:webHidden/>
          </w:rPr>
          <w:fldChar w:fldCharType="separate"/>
        </w:r>
        <w:r w:rsidR="00E92B29">
          <w:rPr>
            <w:noProof/>
            <w:webHidden/>
          </w:rPr>
          <w:t>11</w:t>
        </w:r>
        <w:r w:rsidR="00E92B29">
          <w:rPr>
            <w:noProof/>
            <w:webHidden/>
          </w:rPr>
          <w:fldChar w:fldCharType="end"/>
        </w:r>
      </w:hyperlink>
    </w:p>
    <w:p w14:paraId="57FB4FA0" w14:textId="7AE824BF"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8" w:history="1">
        <w:r w:rsidR="00E92B29">
          <w:rPr>
            <w:rStyle w:val="Hyperlink"/>
            <w:noProof/>
          </w:rPr>
          <w:t>Hình 5.</w:t>
        </w:r>
        <w:r w:rsidR="00E92B29" w:rsidRPr="00C42D4B">
          <w:rPr>
            <w:rStyle w:val="Hyperlink"/>
            <w:noProof/>
          </w:rPr>
          <w:t>19 Thông tin đăng ký vé</w:t>
        </w:r>
        <w:r w:rsidR="00E92B29">
          <w:rPr>
            <w:noProof/>
            <w:webHidden/>
          </w:rPr>
          <w:tab/>
        </w:r>
        <w:r w:rsidR="00E92B29">
          <w:rPr>
            <w:noProof/>
            <w:webHidden/>
          </w:rPr>
          <w:fldChar w:fldCharType="begin"/>
        </w:r>
        <w:r w:rsidR="00E92B29">
          <w:rPr>
            <w:noProof/>
            <w:webHidden/>
          </w:rPr>
          <w:instrText xml:space="preserve"> PAGEREF _Toc119837718 \h </w:instrText>
        </w:r>
        <w:r w:rsidR="00E92B29">
          <w:rPr>
            <w:noProof/>
            <w:webHidden/>
          </w:rPr>
        </w:r>
        <w:r w:rsidR="00E92B29">
          <w:rPr>
            <w:noProof/>
            <w:webHidden/>
          </w:rPr>
          <w:fldChar w:fldCharType="separate"/>
        </w:r>
        <w:r w:rsidR="00E92B29">
          <w:rPr>
            <w:noProof/>
            <w:webHidden/>
          </w:rPr>
          <w:t>12</w:t>
        </w:r>
        <w:r w:rsidR="00E92B29">
          <w:rPr>
            <w:noProof/>
            <w:webHidden/>
          </w:rPr>
          <w:fldChar w:fldCharType="end"/>
        </w:r>
      </w:hyperlink>
    </w:p>
    <w:p w14:paraId="5F2A8A8F" w14:textId="4847A2A6"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19" w:history="1">
        <w:r w:rsidR="00E92B29">
          <w:rPr>
            <w:rStyle w:val="Hyperlink"/>
            <w:noProof/>
          </w:rPr>
          <w:t>Hình 5.</w:t>
        </w:r>
        <w:r w:rsidR="00E92B29" w:rsidRPr="00C42D4B">
          <w:rPr>
            <w:rStyle w:val="Hyperlink"/>
            <w:noProof/>
          </w:rPr>
          <w:t>20 Thông báo nhập sai định dạng số điện thoại</w:t>
        </w:r>
        <w:r w:rsidR="00E92B29">
          <w:rPr>
            <w:noProof/>
            <w:webHidden/>
          </w:rPr>
          <w:tab/>
        </w:r>
        <w:r w:rsidR="00E92B29">
          <w:rPr>
            <w:noProof/>
            <w:webHidden/>
          </w:rPr>
          <w:fldChar w:fldCharType="begin"/>
        </w:r>
        <w:r w:rsidR="00E92B29">
          <w:rPr>
            <w:noProof/>
            <w:webHidden/>
          </w:rPr>
          <w:instrText xml:space="preserve"> PAGEREF _Toc119837719 \h </w:instrText>
        </w:r>
        <w:r w:rsidR="00E92B29">
          <w:rPr>
            <w:noProof/>
            <w:webHidden/>
          </w:rPr>
        </w:r>
        <w:r w:rsidR="00E92B29">
          <w:rPr>
            <w:noProof/>
            <w:webHidden/>
          </w:rPr>
          <w:fldChar w:fldCharType="separate"/>
        </w:r>
        <w:r w:rsidR="00E92B29">
          <w:rPr>
            <w:noProof/>
            <w:webHidden/>
          </w:rPr>
          <w:t>12</w:t>
        </w:r>
        <w:r w:rsidR="00E92B29">
          <w:rPr>
            <w:noProof/>
            <w:webHidden/>
          </w:rPr>
          <w:fldChar w:fldCharType="end"/>
        </w:r>
      </w:hyperlink>
    </w:p>
    <w:p w14:paraId="7E127D31" w14:textId="497789FD"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0" w:history="1">
        <w:r w:rsidR="00E92B29">
          <w:rPr>
            <w:rStyle w:val="Hyperlink"/>
            <w:noProof/>
          </w:rPr>
          <w:t>Hình 5.</w:t>
        </w:r>
        <w:r w:rsidR="00E92B29" w:rsidRPr="00C42D4B">
          <w:rPr>
            <w:rStyle w:val="Hyperlink"/>
            <w:noProof/>
          </w:rPr>
          <w:t>21 Hóa đơn mua vé</w:t>
        </w:r>
        <w:r w:rsidR="00E92B29">
          <w:rPr>
            <w:noProof/>
            <w:webHidden/>
          </w:rPr>
          <w:tab/>
        </w:r>
        <w:r w:rsidR="00E92B29">
          <w:rPr>
            <w:noProof/>
            <w:webHidden/>
          </w:rPr>
          <w:fldChar w:fldCharType="begin"/>
        </w:r>
        <w:r w:rsidR="00E92B29">
          <w:rPr>
            <w:noProof/>
            <w:webHidden/>
          </w:rPr>
          <w:instrText xml:space="preserve"> PAGEREF _Toc119837720 \h </w:instrText>
        </w:r>
        <w:r w:rsidR="00E92B29">
          <w:rPr>
            <w:noProof/>
            <w:webHidden/>
          </w:rPr>
        </w:r>
        <w:r w:rsidR="00E92B29">
          <w:rPr>
            <w:noProof/>
            <w:webHidden/>
          </w:rPr>
          <w:fldChar w:fldCharType="separate"/>
        </w:r>
        <w:r w:rsidR="00E92B29">
          <w:rPr>
            <w:noProof/>
            <w:webHidden/>
          </w:rPr>
          <w:t>13</w:t>
        </w:r>
        <w:r w:rsidR="00E92B29">
          <w:rPr>
            <w:noProof/>
            <w:webHidden/>
          </w:rPr>
          <w:fldChar w:fldCharType="end"/>
        </w:r>
      </w:hyperlink>
    </w:p>
    <w:p w14:paraId="2659BA90" w14:textId="634B526A"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1" w:history="1">
        <w:r w:rsidR="00E92B29">
          <w:rPr>
            <w:rStyle w:val="Hyperlink"/>
            <w:noProof/>
          </w:rPr>
          <w:t>Hình 5.</w:t>
        </w:r>
        <w:r w:rsidR="00E92B29" w:rsidRPr="00C42D4B">
          <w:rPr>
            <w:rStyle w:val="Hyperlink"/>
            <w:noProof/>
          </w:rPr>
          <w:t>22 Vị trí ghế đã mua</w:t>
        </w:r>
        <w:r w:rsidR="00E92B29">
          <w:rPr>
            <w:noProof/>
            <w:webHidden/>
          </w:rPr>
          <w:tab/>
        </w:r>
        <w:r w:rsidR="00E92B29">
          <w:rPr>
            <w:noProof/>
            <w:webHidden/>
          </w:rPr>
          <w:fldChar w:fldCharType="begin"/>
        </w:r>
        <w:r w:rsidR="00E92B29">
          <w:rPr>
            <w:noProof/>
            <w:webHidden/>
          </w:rPr>
          <w:instrText xml:space="preserve"> PAGEREF _Toc119837721 \h </w:instrText>
        </w:r>
        <w:r w:rsidR="00E92B29">
          <w:rPr>
            <w:noProof/>
            <w:webHidden/>
          </w:rPr>
        </w:r>
        <w:r w:rsidR="00E92B29">
          <w:rPr>
            <w:noProof/>
            <w:webHidden/>
          </w:rPr>
          <w:fldChar w:fldCharType="separate"/>
        </w:r>
        <w:r w:rsidR="00E92B29">
          <w:rPr>
            <w:noProof/>
            <w:webHidden/>
          </w:rPr>
          <w:t>13</w:t>
        </w:r>
        <w:r w:rsidR="00E92B29">
          <w:rPr>
            <w:noProof/>
            <w:webHidden/>
          </w:rPr>
          <w:fldChar w:fldCharType="end"/>
        </w:r>
      </w:hyperlink>
    </w:p>
    <w:p w14:paraId="5B56E03B" w14:textId="70952966"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2" w:history="1">
        <w:r w:rsidR="00E92B29">
          <w:rPr>
            <w:rStyle w:val="Hyperlink"/>
            <w:noProof/>
          </w:rPr>
          <w:t>Hình 5.</w:t>
        </w:r>
        <w:r w:rsidR="00E92B29" w:rsidRPr="00C42D4B">
          <w:rPr>
            <w:rStyle w:val="Hyperlink"/>
            <w:noProof/>
          </w:rPr>
          <w:t>23 Quản lý hóa đơn</w:t>
        </w:r>
        <w:r w:rsidR="00E92B29">
          <w:rPr>
            <w:noProof/>
            <w:webHidden/>
          </w:rPr>
          <w:tab/>
        </w:r>
        <w:r w:rsidR="00E92B29">
          <w:rPr>
            <w:noProof/>
            <w:webHidden/>
          </w:rPr>
          <w:fldChar w:fldCharType="begin"/>
        </w:r>
        <w:r w:rsidR="00E92B29">
          <w:rPr>
            <w:noProof/>
            <w:webHidden/>
          </w:rPr>
          <w:instrText xml:space="preserve"> PAGEREF _Toc119837722 \h </w:instrText>
        </w:r>
        <w:r w:rsidR="00E92B29">
          <w:rPr>
            <w:noProof/>
            <w:webHidden/>
          </w:rPr>
        </w:r>
        <w:r w:rsidR="00E92B29">
          <w:rPr>
            <w:noProof/>
            <w:webHidden/>
          </w:rPr>
          <w:fldChar w:fldCharType="separate"/>
        </w:r>
        <w:r w:rsidR="00E92B29">
          <w:rPr>
            <w:noProof/>
            <w:webHidden/>
          </w:rPr>
          <w:t>14</w:t>
        </w:r>
        <w:r w:rsidR="00E92B29">
          <w:rPr>
            <w:noProof/>
            <w:webHidden/>
          </w:rPr>
          <w:fldChar w:fldCharType="end"/>
        </w:r>
      </w:hyperlink>
    </w:p>
    <w:p w14:paraId="2EE520EF" w14:textId="469D2BCA"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3" w:history="1">
        <w:r w:rsidR="00E92B29">
          <w:rPr>
            <w:rStyle w:val="Hyperlink"/>
            <w:noProof/>
          </w:rPr>
          <w:t>Hình 5.</w:t>
        </w:r>
        <w:r w:rsidR="00E92B29" w:rsidRPr="00C42D4B">
          <w:rPr>
            <w:rStyle w:val="Hyperlink"/>
            <w:noProof/>
          </w:rPr>
          <w:t>24 Tìm kiếm thông tin hóa đơn</w:t>
        </w:r>
        <w:r w:rsidR="00E92B29">
          <w:rPr>
            <w:noProof/>
            <w:webHidden/>
          </w:rPr>
          <w:tab/>
        </w:r>
        <w:r w:rsidR="00E92B29">
          <w:rPr>
            <w:noProof/>
            <w:webHidden/>
          </w:rPr>
          <w:fldChar w:fldCharType="begin"/>
        </w:r>
        <w:r w:rsidR="00E92B29">
          <w:rPr>
            <w:noProof/>
            <w:webHidden/>
          </w:rPr>
          <w:instrText xml:space="preserve"> PAGEREF _Toc119837723 \h </w:instrText>
        </w:r>
        <w:r w:rsidR="00E92B29">
          <w:rPr>
            <w:noProof/>
            <w:webHidden/>
          </w:rPr>
        </w:r>
        <w:r w:rsidR="00E92B29">
          <w:rPr>
            <w:noProof/>
            <w:webHidden/>
          </w:rPr>
          <w:fldChar w:fldCharType="separate"/>
        </w:r>
        <w:r w:rsidR="00E92B29">
          <w:rPr>
            <w:noProof/>
            <w:webHidden/>
          </w:rPr>
          <w:t>14</w:t>
        </w:r>
        <w:r w:rsidR="00E92B29">
          <w:rPr>
            <w:noProof/>
            <w:webHidden/>
          </w:rPr>
          <w:fldChar w:fldCharType="end"/>
        </w:r>
      </w:hyperlink>
    </w:p>
    <w:p w14:paraId="272D4113" w14:textId="17411437"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4" w:history="1">
        <w:r w:rsidR="00E92B29">
          <w:rPr>
            <w:rStyle w:val="Hyperlink"/>
            <w:noProof/>
          </w:rPr>
          <w:t>Hình 5.</w:t>
        </w:r>
        <w:r w:rsidR="00E92B29" w:rsidRPr="00C42D4B">
          <w:rPr>
            <w:rStyle w:val="Hyperlink"/>
            <w:noProof/>
          </w:rPr>
          <w:t>25 Thông báo nhập sai thời gian</w:t>
        </w:r>
        <w:r w:rsidR="00E92B29">
          <w:rPr>
            <w:noProof/>
            <w:webHidden/>
          </w:rPr>
          <w:tab/>
        </w:r>
        <w:r w:rsidR="00E92B29">
          <w:rPr>
            <w:noProof/>
            <w:webHidden/>
          </w:rPr>
          <w:fldChar w:fldCharType="begin"/>
        </w:r>
        <w:r w:rsidR="00E92B29">
          <w:rPr>
            <w:noProof/>
            <w:webHidden/>
          </w:rPr>
          <w:instrText xml:space="preserve"> PAGEREF _Toc119837724 \h </w:instrText>
        </w:r>
        <w:r w:rsidR="00E92B29">
          <w:rPr>
            <w:noProof/>
            <w:webHidden/>
          </w:rPr>
        </w:r>
        <w:r w:rsidR="00E92B29">
          <w:rPr>
            <w:noProof/>
            <w:webHidden/>
          </w:rPr>
          <w:fldChar w:fldCharType="separate"/>
        </w:r>
        <w:r w:rsidR="00E92B29">
          <w:rPr>
            <w:noProof/>
            <w:webHidden/>
          </w:rPr>
          <w:t>15</w:t>
        </w:r>
        <w:r w:rsidR="00E92B29">
          <w:rPr>
            <w:noProof/>
            <w:webHidden/>
          </w:rPr>
          <w:fldChar w:fldCharType="end"/>
        </w:r>
      </w:hyperlink>
    </w:p>
    <w:p w14:paraId="0E263DFD" w14:textId="0DF3B632"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5" w:history="1">
        <w:r w:rsidR="00E92B29">
          <w:rPr>
            <w:rStyle w:val="Hyperlink"/>
            <w:noProof/>
          </w:rPr>
          <w:t>Hình 5.</w:t>
        </w:r>
        <w:r w:rsidR="00E92B29" w:rsidRPr="00C42D4B">
          <w:rPr>
            <w:rStyle w:val="Hyperlink"/>
            <w:noProof/>
          </w:rPr>
          <w:t>26 In lại hóa đơn</w:t>
        </w:r>
        <w:r w:rsidR="00E92B29">
          <w:rPr>
            <w:noProof/>
            <w:webHidden/>
          </w:rPr>
          <w:tab/>
        </w:r>
        <w:r w:rsidR="00E92B29">
          <w:rPr>
            <w:noProof/>
            <w:webHidden/>
          </w:rPr>
          <w:fldChar w:fldCharType="begin"/>
        </w:r>
        <w:r w:rsidR="00E92B29">
          <w:rPr>
            <w:noProof/>
            <w:webHidden/>
          </w:rPr>
          <w:instrText xml:space="preserve"> PAGEREF _Toc119837725 \h </w:instrText>
        </w:r>
        <w:r w:rsidR="00E92B29">
          <w:rPr>
            <w:noProof/>
            <w:webHidden/>
          </w:rPr>
        </w:r>
        <w:r w:rsidR="00E92B29">
          <w:rPr>
            <w:noProof/>
            <w:webHidden/>
          </w:rPr>
          <w:fldChar w:fldCharType="separate"/>
        </w:r>
        <w:r w:rsidR="00E92B29">
          <w:rPr>
            <w:noProof/>
            <w:webHidden/>
          </w:rPr>
          <w:t>15</w:t>
        </w:r>
        <w:r w:rsidR="00E92B29">
          <w:rPr>
            <w:noProof/>
            <w:webHidden/>
          </w:rPr>
          <w:fldChar w:fldCharType="end"/>
        </w:r>
      </w:hyperlink>
    </w:p>
    <w:p w14:paraId="6C24BC58" w14:textId="7895DAB2" w:rsidR="00E92B29" w:rsidRDefault="00C0438E">
      <w:pPr>
        <w:pStyle w:val="TableofFigures"/>
        <w:tabs>
          <w:tab w:val="right" w:leader="dot" w:pos="9678"/>
        </w:tabs>
        <w:rPr>
          <w:rFonts w:asciiTheme="minorHAnsi" w:eastAsiaTheme="minorEastAsia" w:hAnsiTheme="minorHAnsi" w:cstheme="minorBidi"/>
          <w:noProof/>
          <w:sz w:val="22"/>
          <w:szCs w:val="22"/>
        </w:rPr>
      </w:pPr>
      <w:hyperlink w:anchor="_Toc119837726" w:history="1">
        <w:r w:rsidR="00E92B29">
          <w:rPr>
            <w:rStyle w:val="Hyperlink"/>
            <w:noProof/>
          </w:rPr>
          <w:t>Hình 5.</w:t>
        </w:r>
        <w:r w:rsidR="00E92B29" w:rsidRPr="00C42D4B">
          <w:rPr>
            <w:rStyle w:val="Hyperlink"/>
            <w:noProof/>
          </w:rPr>
          <w:t>27 Thống kê doanh thu</w:t>
        </w:r>
        <w:r w:rsidR="00E92B29">
          <w:rPr>
            <w:noProof/>
            <w:webHidden/>
          </w:rPr>
          <w:tab/>
        </w:r>
        <w:r w:rsidR="00E92B29">
          <w:rPr>
            <w:noProof/>
            <w:webHidden/>
          </w:rPr>
          <w:fldChar w:fldCharType="begin"/>
        </w:r>
        <w:r w:rsidR="00E92B29">
          <w:rPr>
            <w:noProof/>
            <w:webHidden/>
          </w:rPr>
          <w:instrText xml:space="preserve"> PAGEREF _Toc119837726 \h </w:instrText>
        </w:r>
        <w:r w:rsidR="00E92B29">
          <w:rPr>
            <w:noProof/>
            <w:webHidden/>
          </w:rPr>
        </w:r>
        <w:r w:rsidR="00E92B29">
          <w:rPr>
            <w:noProof/>
            <w:webHidden/>
          </w:rPr>
          <w:fldChar w:fldCharType="separate"/>
        </w:r>
        <w:r w:rsidR="00E92B29">
          <w:rPr>
            <w:noProof/>
            <w:webHidden/>
          </w:rPr>
          <w:t>16</w:t>
        </w:r>
        <w:r w:rsidR="00E92B29">
          <w:rPr>
            <w:noProof/>
            <w:webHidden/>
          </w:rPr>
          <w:fldChar w:fldCharType="end"/>
        </w:r>
      </w:hyperlink>
    </w:p>
    <w:p w14:paraId="7C23A5F7" w14:textId="7DA04EDC" w:rsidR="0085578E" w:rsidRPr="00B173E0" w:rsidRDefault="00E92B29" w:rsidP="00E92B29">
      <w:pPr>
        <w:spacing w:line="276" w:lineRule="auto"/>
        <w:rPr>
          <w:rFonts w:eastAsiaTheme="majorEastAsia"/>
          <w:spacing w:val="-10"/>
          <w:kern w:val="28"/>
          <w:szCs w:val="26"/>
        </w:rPr>
      </w:pPr>
      <w:r>
        <w:rPr>
          <w:rFonts w:eastAsiaTheme="majorEastAsia"/>
          <w:spacing w:val="-10"/>
          <w:kern w:val="28"/>
          <w:szCs w:val="26"/>
        </w:rPr>
        <w:fldChar w:fldCharType="end"/>
      </w:r>
    </w:p>
    <w:p w14:paraId="6811ED4F" w14:textId="77777777" w:rsidR="000D051D" w:rsidRPr="00B173E0" w:rsidRDefault="000D051D" w:rsidP="00B173E0">
      <w:pPr>
        <w:pStyle w:val="Heading1"/>
        <w:spacing w:line="276" w:lineRule="auto"/>
        <w:rPr>
          <w:rFonts w:cs="Times New Roman"/>
          <w:sz w:val="24"/>
          <w:szCs w:val="24"/>
        </w:rPr>
        <w:sectPr w:rsidR="000D051D" w:rsidRPr="00B173E0" w:rsidSect="000D051D">
          <w:headerReference w:type="default" r:id="rId9"/>
          <w:footerReference w:type="default" r:id="rId10"/>
          <w:pgSz w:w="12240" w:h="15840" w:code="1"/>
          <w:pgMar w:top="1134" w:right="851" w:bottom="1134" w:left="1701" w:header="720" w:footer="720" w:gutter="0"/>
          <w:pgNumType w:fmt="lowerRoman" w:start="1"/>
          <w:cols w:space="720"/>
          <w:docGrid w:linePitch="360"/>
        </w:sectPr>
      </w:pPr>
      <w:bookmarkStart w:id="6" w:name="_Toc119769439"/>
    </w:p>
    <w:p w14:paraId="16400E04" w14:textId="540EB490" w:rsidR="00E047E6" w:rsidRPr="00DC1F5E" w:rsidRDefault="00CA3AF2" w:rsidP="00B173E0">
      <w:pPr>
        <w:pStyle w:val="Heading1"/>
        <w:spacing w:line="276" w:lineRule="auto"/>
        <w:rPr>
          <w:rFonts w:cs="Times New Roman"/>
          <w:sz w:val="30"/>
          <w:szCs w:val="30"/>
        </w:rPr>
      </w:pPr>
      <w:bookmarkStart w:id="7" w:name="_Toc119839159"/>
      <w:bookmarkEnd w:id="6"/>
      <w:r w:rsidRPr="00DC1F5E">
        <w:rPr>
          <w:rFonts w:cs="Times New Roman"/>
          <w:sz w:val="30"/>
          <w:szCs w:val="30"/>
        </w:rPr>
        <w:lastRenderedPageBreak/>
        <w:t>CHƯƠNG 1: DỊCH SÁCH</w:t>
      </w:r>
      <w:bookmarkEnd w:id="7"/>
    </w:p>
    <w:p w14:paraId="5331D96B" w14:textId="4C6E93D5" w:rsidR="00CA3AF2" w:rsidRPr="00B173E0" w:rsidRDefault="00CA3AF2" w:rsidP="00B173E0">
      <w:pPr>
        <w:spacing w:line="276" w:lineRule="auto"/>
        <w:rPr>
          <w:sz w:val="24"/>
          <w:szCs w:val="24"/>
        </w:rPr>
      </w:pPr>
    </w:p>
    <w:p w14:paraId="47ACB434" w14:textId="0B2BC57D" w:rsidR="00E047E6" w:rsidRPr="00DC1F5E" w:rsidRDefault="00CA3AF2" w:rsidP="00DC1F5E">
      <w:pPr>
        <w:pStyle w:val="Heading2"/>
        <w:spacing w:line="276" w:lineRule="auto"/>
        <w:rPr>
          <w:rFonts w:ascii="Times New Roman" w:hAnsi="Times New Roman" w:cs="Times New Roman"/>
        </w:rPr>
      </w:pPr>
      <w:bookmarkStart w:id="8" w:name="_Toc119839160"/>
      <w:r w:rsidRPr="00DC1F5E">
        <w:rPr>
          <w:rFonts w:ascii="Times New Roman" w:hAnsi="Times New Roman" w:cs="Times New Roman"/>
        </w:rPr>
        <w:t>1.1 CLASS</w:t>
      </w:r>
      <w:bookmarkEnd w:id="8"/>
    </w:p>
    <w:p w14:paraId="2A64636D" w14:textId="02B645C5" w:rsidR="00B422AA" w:rsidRPr="00DC1F5E" w:rsidRDefault="00B422AA" w:rsidP="00B173E0">
      <w:pPr>
        <w:pStyle w:val="Heading3"/>
        <w:spacing w:line="276" w:lineRule="auto"/>
        <w:rPr>
          <w:rFonts w:ascii="Times New Roman" w:hAnsi="Times New Roman" w:cs="Times New Roman"/>
          <w:bCs/>
          <w:i/>
          <w:iCs/>
        </w:rPr>
      </w:pPr>
      <w:bookmarkStart w:id="9" w:name="_Toc119769441"/>
      <w:bookmarkStart w:id="10" w:name="_Toc119839161"/>
      <w:r w:rsidRPr="00DC1F5E">
        <w:rPr>
          <w:rFonts w:ascii="Times New Roman" w:hAnsi="Times New Roman" w:cs="Times New Roman"/>
          <w:bCs/>
          <w:i/>
          <w:iCs/>
        </w:rPr>
        <w:t>1.1.1 Giới thiệu và cơ bản về class:</w:t>
      </w:r>
      <w:bookmarkEnd w:id="9"/>
      <w:bookmarkEnd w:id="10"/>
      <w:r w:rsidRPr="00DC1F5E">
        <w:rPr>
          <w:rFonts w:ascii="Times New Roman" w:hAnsi="Times New Roman" w:cs="Times New Roman"/>
          <w:bCs/>
          <w:i/>
          <w:iCs/>
        </w:rPr>
        <w:t xml:space="preserve">  </w:t>
      </w:r>
    </w:p>
    <w:p w14:paraId="7B963C23" w14:textId="77777777" w:rsidR="00CA173B" w:rsidRPr="00B173E0" w:rsidRDefault="00CA173B" w:rsidP="00B173E0">
      <w:pPr>
        <w:pStyle w:val="NoSpacing"/>
        <w:spacing w:line="276" w:lineRule="auto"/>
        <w:rPr>
          <w:sz w:val="24"/>
          <w:szCs w:val="24"/>
        </w:rPr>
      </w:pPr>
      <w:r w:rsidRPr="00B173E0">
        <w:rPr>
          <w:sz w:val="24"/>
          <w:szCs w:val="24"/>
        </w:rPr>
        <w:t>Các class C ++ là một công cụ để tạo các kiểu dữ liệu mới có thể được sử dụng thuận tiện như các kiểu dữ liệu tích hợp sẵn.Dưới đây là một bản tóm tắt ngắn gọn về class:</w:t>
      </w:r>
    </w:p>
    <w:p w14:paraId="4D8E122F" w14:textId="77777777" w:rsidR="00CA173B" w:rsidRPr="00B173E0" w:rsidRDefault="00CA173B" w:rsidP="00B173E0">
      <w:pPr>
        <w:spacing w:line="276" w:lineRule="auto"/>
        <w:rPr>
          <w:sz w:val="24"/>
          <w:szCs w:val="24"/>
        </w:rPr>
      </w:pPr>
      <w:r w:rsidRPr="00B173E0">
        <w:rPr>
          <w:sz w:val="24"/>
          <w:szCs w:val="24"/>
        </w:rPr>
        <w:t>• Một lớp là một kiểu dữ liệu do người dùng định nghĩa.</w:t>
      </w:r>
    </w:p>
    <w:p w14:paraId="5E5C7E7F" w14:textId="77777777" w:rsidR="00CA173B" w:rsidRPr="00B173E0" w:rsidRDefault="00CA173B" w:rsidP="00B173E0">
      <w:pPr>
        <w:pStyle w:val="NoSpacing"/>
        <w:spacing w:line="276" w:lineRule="auto"/>
        <w:rPr>
          <w:sz w:val="24"/>
          <w:szCs w:val="24"/>
        </w:rPr>
      </w:pPr>
      <w:r w:rsidRPr="00B173E0">
        <w:rPr>
          <w:sz w:val="24"/>
          <w:szCs w:val="24"/>
        </w:rPr>
        <w:t>• Một lớp bao gồm một tập hợp các thành viên. Các loại thành viên phổ biến nhất là thành phần dữ liệu và hàm thành viên.</w:t>
      </w:r>
    </w:p>
    <w:p w14:paraId="1D6DBDC8" w14:textId="77777777" w:rsidR="00CA173B" w:rsidRPr="00B173E0" w:rsidRDefault="00CA173B" w:rsidP="00B173E0">
      <w:pPr>
        <w:pStyle w:val="NoSpacing"/>
        <w:spacing w:line="276" w:lineRule="auto"/>
        <w:rPr>
          <w:sz w:val="24"/>
          <w:szCs w:val="24"/>
        </w:rPr>
      </w:pPr>
      <w:r w:rsidRPr="00B173E0">
        <w:rPr>
          <w:sz w:val="24"/>
          <w:szCs w:val="24"/>
        </w:rPr>
        <w:t>• Các hàm thành viên có thể xác định ý nghĩa của việc khởi tạo (tạo), sao chép, di chuyển và dọn dẹp ( tiêu hủy)</w:t>
      </w:r>
    </w:p>
    <w:p w14:paraId="16166DDC" w14:textId="77777777" w:rsidR="00CA173B" w:rsidRPr="00B173E0" w:rsidRDefault="00CA173B" w:rsidP="00B173E0">
      <w:pPr>
        <w:pStyle w:val="NoSpacing"/>
        <w:spacing w:line="276" w:lineRule="auto"/>
        <w:rPr>
          <w:sz w:val="24"/>
          <w:szCs w:val="24"/>
        </w:rPr>
      </w:pPr>
      <w:r w:rsidRPr="00B173E0">
        <w:rPr>
          <w:sz w:val="24"/>
          <w:szCs w:val="24"/>
        </w:rPr>
        <w:t>• Các thành viên được truy cập bằng cách sử dụng (dấu chấm) cho các đối tượng và &gt; (mũi tên) cho con trỏ.</w:t>
      </w:r>
    </w:p>
    <w:p w14:paraId="75816058" w14:textId="77777777" w:rsidR="00CA173B" w:rsidRPr="00B173E0" w:rsidRDefault="00CA173B" w:rsidP="00B173E0">
      <w:pPr>
        <w:pStyle w:val="NoSpacing"/>
        <w:spacing w:line="276" w:lineRule="auto"/>
        <w:rPr>
          <w:sz w:val="24"/>
          <w:szCs w:val="24"/>
        </w:rPr>
      </w:pPr>
      <w:r w:rsidRPr="00B173E0">
        <w:rPr>
          <w:sz w:val="24"/>
          <w:szCs w:val="24"/>
        </w:rPr>
        <w:t>• Các toán tử chẳng hạn như + , ! , Và [], có thể được định nghĩa cho một lớp.</w:t>
      </w:r>
    </w:p>
    <w:p w14:paraId="7F59FE7C" w14:textId="77777777" w:rsidR="00CA173B" w:rsidRPr="00B173E0" w:rsidRDefault="00CA173B" w:rsidP="00B173E0">
      <w:pPr>
        <w:pStyle w:val="NoSpacing"/>
        <w:spacing w:line="276" w:lineRule="auto"/>
        <w:rPr>
          <w:sz w:val="24"/>
          <w:szCs w:val="24"/>
        </w:rPr>
      </w:pPr>
      <w:r w:rsidRPr="00B173E0">
        <w:rPr>
          <w:sz w:val="24"/>
          <w:szCs w:val="24"/>
        </w:rPr>
        <w:t>• Một lớp là một không gian chứa các thành viên của nó.</w:t>
      </w:r>
    </w:p>
    <w:p w14:paraId="3A84D841" w14:textId="77777777" w:rsidR="00CA173B" w:rsidRPr="00B173E0" w:rsidRDefault="00CA173B" w:rsidP="00B173E0">
      <w:pPr>
        <w:pStyle w:val="NoSpacing"/>
        <w:spacing w:line="276" w:lineRule="auto"/>
        <w:rPr>
          <w:sz w:val="24"/>
          <w:szCs w:val="24"/>
        </w:rPr>
      </w:pPr>
      <w:r w:rsidRPr="00B173E0">
        <w:rPr>
          <w:sz w:val="24"/>
          <w:szCs w:val="24"/>
        </w:rPr>
        <w:t>• Các thành phần công khai cung cấp giao diện của lớp và các thành phần riêng cung cấp chi tiết triển khai.</w:t>
      </w:r>
    </w:p>
    <w:p w14:paraId="1568FD2C" w14:textId="77777777" w:rsidR="00CA173B" w:rsidRPr="00B173E0" w:rsidRDefault="00CA173B" w:rsidP="00B173E0">
      <w:pPr>
        <w:pStyle w:val="NoSpacing"/>
        <w:spacing w:line="276" w:lineRule="auto"/>
        <w:rPr>
          <w:sz w:val="24"/>
          <w:szCs w:val="24"/>
        </w:rPr>
      </w:pPr>
      <w:r w:rsidRPr="00B173E0">
        <w:rPr>
          <w:sz w:val="24"/>
          <w:szCs w:val="24"/>
        </w:rPr>
        <w:t>• Một cấu trúc là một lớp mà các thành viên được mặc định là công khai.</w:t>
      </w:r>
    </w:p>
    <w:tbl>
      <w:tblPr>
        <w:tblStyle w:val="TableGrid"/>
        <w:tblW w:w="0" w:type="auto"/>
        <w:tblLook w:val="04A0" w:firstRow="1" w:lastRow="0" w:firstColumn="1" w:lastColumn="0" w:noHBand="0" w:noVBand="1"/>
      </w:tblPr>
      <w:tblGrid>
        <w:gridCol w:w="9678"/>
      </w:tblGrid>
      <w:tr w:rsidR="00CA173B" w:rsidRPr="00B173E0" w14:paraId="33F4DB50" w14:textId="77777777" w:rsidTr="00CA173B">
        <w:tc>
          <w:tcPr>
            <w:tcW w:w="9678" w:type="dxa"/>
          </w:tcPr>
          <w:p w14:paraId="77C5465D" w14:textId="77777777" w:rsidR="00CA173B" w:rsidRPr="00B173E0" w:rsidRDefault="00CA173B" w:rsidP="00B173E0">
            <w:pPr>
              <w:pStyle w:val="NoSpacing"/>
              <w:spacing w:line="276" w:lineRule="auto"/>
              <w:ind w:firstLine="0"/>
              <w:rPr>
                <w:sz w:val="24"/>
                <w:szCs w:val="24"/>
              </w:rPr>
            </w:pPr>
            <w:r w:rsidRPr="00B173E0">
              <w:rPr>
                <w:sz w:val="24"/>
                <w:szCs w:val="24"/>
              </w:rPr>
              <w:t>class X {</w:t>
            </w:r>
          </w:p>
          <w:p w14:paraId="662965A1" w14:textId="77777777" w:rsidR="00CA173B" w:rsidRPr="00B173E0" w:rsidRDefault="00CA173B" w:rsidP="00B173E0">
            <w:pPr>
              <w:pStyle w:val="NoSpacing"/>
              <w:spacing w:line="276" w:lineRule="auto"/>
              <w:ind w:firstLine="0"/>
              <w:rPr>
                <w:sz w:val="24"/>
                <w:szCs w:val="24"/>
              </w:rPr>
            </w:pPr>
            <w:r w:rsidRPr="00B173E0">
              <w:rPr>
                <w:sz w:val="24"/>
                <w:szCs w:val="24"/>
              </w:rPr>
              <w:t xml:space="preserve">private: // Đại diên (thực hiện ) là riêng tư </w:t>
            </w:r>
          </w:p>
          <w:p w14:paraId="5D2CB777" w14:textId="77777777" w:rsidR="00CA173B" w:rsidRPr="00B173E0" w:rsidRDefault="00CA173B" w:rsidP="00B173E0">
            <w:pPr>
              <w:pStyle w:val="NoSpacing"/>
              <w:spacing w:line="276" w:lineRule="auto"/>
              <w:ind w:firstLine="0"/>
              <w:rPr>
                <w:sz w:val="24"/>
                <w:szCs w:val="24"/>
              </w:rPr>
            </w:pPr>
            <w:r w:rsidRPr="00B173E0">
              <w:rPr>
                <w:sz w:val="24"/>
                <w:szCs w:val="24"/>
              </w:rPr>
              <w:t>int m;</w:t>
            </w:r>
          </w:p>
          <w:p w14:paraId="1787323D" w14:textId="77777777" w:rsidR="00CA173B" w:rsidRPr="00B173E0" w:rsidRDefault="00CA173B" w:rsidP="00B173E0">
            <w:pPr>
              <w:pStyle w:val="NoSpacing"/>
              <w:spacing w:line="276" w:lineRule="auto"/>
              <w:ind w:firstLine="0"/>
              <w:rPr>
                <w:sz w:val="24"/>
                <w:szCs w:val="24"/>
              </w:rPr>
            </w:pPr>
            <w:r w:rsidRPr="00B173E0">
              <w:rPr>
                <w:sz w:val="24"/>
                <w:szCs w:val="24"/>
              </w:rPr>
              <w:t xml:space="preserve">public: // Giao diện người dùng là công khai </w:t>
            </w:r>
          </w:p>
          <w:p w14:paraId="389F181D" w14:textId="77777777" w:rsidR="00CA173B" w:rsidRPr="00B173E0" w:rsidRDefault="00CA173B" w:rsidP="00B173E0">
            <w:pPr>
              <w:pStyle w:val="NoSpacing"/>
              <w:spacing w:line="276" w:lineRule="auto"/>
              <w:ind w:firstLine="0"/>
              <w:rPr>
                <w:sz w:val="24"/>
                <w:szCs w:val="24"/>
              </w:rPr>
            </w:pPr>
            <w:r w:rsidRPr="00B173E0">
              <w:rPr>
                <w:sz w:val="24"/>
                <w:szCs w:val="24"/>
              </w:rPr>
              <w:t>X(int i =0) :m{i} { } // Hàm tạo (khởi tạo dữ liệu cho m)</w:t>
            </w:r>
          </w:p>
          <w:p w14:paraId="4A6CF517" w14:textId="77777777" w:rsidR="00CA173B" w:rsidRPr="00B173E0" w:rsidRDefault="00CA173B" w:rsidP="00B173E0">
            <w:pPr>
              <w:pStyle w:val="NoSpacing"/>
              <w:spacing w:line="276" w:lineRule="auto"/>
              <w:ind w:firstLine="0"/>
              <w:rPr>
                <w:sz w:val="24"/>
                <w:szCs w:val="24"/>
              </w:rPr>
            </w:pPr>
            <w:r w:rsidRPr="00B173E0">
              <w:rPr>
                <w:sz w:val="24"/>
                <w:szCs w:val="24"/>
              </w:rPr>
              <w:t xml:space="preserve">int mf(int i) // Hàm thành viên </w:t>
            </w:r>
          </w:p>
          <w:p w14:paraId="5103440D"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0556989E" w14:textId="77777777" w:rsidR="00CA173B" w:rsidRPr="00B173E0" w:rsidRDefault="00CA173B" w:rsidP="00B173E0">
            <w:pPr>
              <w:pStyle w:val="NoSpacing"/>
              <w:spacing w:line="276" w:lineRule="auto"/>
              <w:ind w:firstLine="0"/>
              <w:rPr>
                <w:sz w:val="24"/>
                <w:szCs w:val="24"/>
              </w:rPr>
            </w:pPr>
            <w:r w:rsidRPr="00B173E0">
              <w:rPr>
                <w:sz w:val="24"/>
                <w:szCs w:val="24"/>
              </w:rPr>
              <w:t>int old = m;</w:t>
            </w:r>
          </w:p>
          <w:p w14:paraId="66299C78" w14:textId="77777777" w:rsidR="00CA173B" w:rsidRPr="00B173E0" w:rsidRDefault="00CA173B" w:rsidP="00B173E0">
            <w:pPr>
              <w:pStyle w:val="NoSpacing"/>
              <w:spacing w:line="276" w:lineRule="auto"/>
              <w:ind w:firstLine="0"/>
              <w:rPr>
                <w:sz w:val="24"/>
                <w:szCs w:val="24"/>
              </w:rPr>
            </w:pPr>
            <w:r w:rsidRPr="00B173E0">
              <w:rPr>
                <w:sz w:val="24"/>
                <w:szCs w:val="24"/>
              </w:rPr>
              <w:t>m = i; // đặt một giá trị mới</w:t>
            </w:r>
          </w:p>
          <w:p w14:paraId="656494D6" w14:textId="77777777" w:rsidR="00CA173B" w:rsidRPr="00B173E0" w:rsidRDefault="00CA173B" w:rsidP="00B173E0">
            <w:pPr>
              <w:pStyle w:val="NoSpacing"/>
              <w:spacing w:line="276" w:lineRule="auto"/>
              <w:ind w:firstLine="0"/>
              <w:rPr>
                <w:sz w:val="24"/>
                <w:szCs w:val="24"/>
              </w:rPr>
            </w:pPr>
            <w:r w:rsidRPr="00B173E0">
              <w:rPr>
                <w:sz w:val="24"/>
                <w:szCs w:val="24"/>
              </w:rPr>
              <w:t xml:space="preserve">return old; // trả về giá trị cũ </w:t>
            </w:r>
          </w:p>
          <w:p w14:paraId="5EAECF80"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735B41B5"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0EF49F4A" w14:textId="77777777" w:rsidR="00CA173B" w:rsidRPr="00B173E0" w:rsidRDefault="00CA173B" w:rsidP="00B173E0">
            <w:pPr>
              <w:pStyle w:val="NoSpacing"/>
              <w:spacing w:line="276" w:lineRule="auto"/>
              <w:ind w:firstLine="0"/>
              <w:rPr>
                <w:sz w:val="24"/>
                <w:szCs w:val="24"/>
              </w:rPr>
            </w:pPr>
            <w:r w:rsidRPr="00B173E0">
              <w:rPr>
                <w:sz w:val="24"/>
                <w:szCs w:val="24"/>
              </w:rPr>
              <w:t>X var {7}; // một biến kiểu X, được khởi tạo bằng 7</w:t>
            </w:r>
          </w:p>
          <w:p w14:paraId="598F87F6" w14:textId="77777777" w:rsidR="00CA173B" w:rsidRPr="00B173E0" w:rsidRDefault="00CA173B" w:rsidP="00B173E0">
            <w:pPr>
              <w:pStyle w:val="NoSpacing"/>
              <w:spacing w:line="276" w:lineRule="auto"/>
              <w:ind w:firstLine="0"/>
              <w:rPr>
                <w:sz w:val="24"/>
                <w:szCs w:val="24"/>
              </w:rPr>
            </w:pPr>
            <w:r w:rsidRPr="00B173E0">
              <w:rPr>
                <w:sz w:val="24"/>
                <w:szCs w:val="24"/>
              </w:rPr>
              <w:t>int user(X var, X</w:t>
            </w:r>
            <w:r w:rsidRPr="00B173E0">
              <w:rPr>
                <w:rFonts w:ascii="Cambria Math" w:hAnsi="Cambria Math" w:cs="Cambria Math"/>
                <w:sz w:val="24"/>
                <w:szCs w:val="24"/>
              </w:rPr>
              <w:t>∗</w:t>
            </w:r>
            <w:r w:rsidRPr="00B173E0">
              <w:rPr>
                <w:sz w:val="24"/>
                <w:szCs w:val="24"/>
              </w:rPr>
              <w:t xml:space="preserve"> ptr)</w:t>
            </w:r>
          </w:p>
          <w:p w14:paraId="725FDD67"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62BDADFB" w14:textId="77777777" w:rsidR="00CA173B" w:rsidRPr="00B173E0" w:rsidRDefault="00CA173B" w:rsidP="00B173E0">
            <w:pPr>
              <w:pStyle w:val="NoSpacing"/>
              <w:spacing w:line="276" w:lineRule="auto"/>
              <w:ind w:firstLine="0"/>
              <w:rPr>
                <w:sz w:val="24"/>
                <w:szCs w:val="24"/>
              </w:rPr>
            </w:pPr>
            <w:r w:rsidRPr="00B173E0">
              <w:rPr>
                <w:sz w:val="24"/>
                <w:szCs w:val="24"/>
              </w:rPr>
              <w:t>int x = var.mf(7); // truy cập bằng “.”</w:t>
            </w:r>
          </w:p>
          <w:p w14:paraId="21C84FE0" w14:textId="77777777" w:rsidR="00CA173B" w:rsidRPr="00B173E0" w:rsidRDefault="00CA173B" w:rsidP="00B173E0">
            <w:pPr>
              <w:pStyle w:val="NoSpacing"/>
              <w:spacing w:line="276" w:lineRule="auto"/>
              <w:ind w:firstLine="0"/>
              <w:rPr>
                <w:sz w:val="24"/>
                <w:szCs w:val="24"/>
              </w:rPr>
            </w:pPr>
            <w:r w:rsidRPr="00B173E0">
              <w:rPr>
                <w:sz w:val="24"/>
                <w:szCs w:val="24"/>
              </w:rPr>
              <w:t>int y = ptr−&gt;mf(9); // truy cập bằng “-&gt;”</w:t>
            </w:r>
          </w:p>
          <w:p w14:paraId="1CAD081D" w14:textId="77777777" w:rsidR="00CA173B" w:rsidRPr="00B173E0" w:rsidRDefault="00CA173B" w:rsidP="00B173E0">
            <w:pPr>
              <w:pStyle w:val="NoSpacing"/>
              <w:spacing w:line="276" w:lineRule="auto"/>
              <w:ind w:firstLine="0"/>
              <w:rPr>
                <w:sz w:val="24"/>
                <w:szCs w:val="24"/>
              </w:rPr>
            </w:pPr>
            <w:r w:rsidRPr="00B173E0">
              <w:rPr>
                <w:sz w:val="24"/>
                <w:szCs w:val="24"/>
              </w:rPr>
              <w:t>int z = var.m; //Lỗi : không thể truy cập thành viên trong riêng tư</w:t>
            </w:r>
          </w:p>
          <w:p w14:paraId="351CFBCE"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538E5EDB" w14:textId="77777777" w:rsidR="00CA173B" w:rsidRPr="00B173E0" w:rsidRDefault="00CA173B" w:rsidP="00B173E0">
      <w:pPr>
        <w:pStyle w:val="NoSpacing"/>
        <w:spacing w:line="276" w:lineRule="auto"/>
        <w:rPr>
          <w:sz w:val="24"/>
          <w:szCs w:val="24"/>
        </w:rPr>
      </w:pPr>
    </w:p>
    <w:p w14:paraId="17D9ECC0" w14:textId="14D79001" w:rsidR="00CA173B" w:rsidRPr="00B173E0" w:rsidRDefault="00AF10F6" w:rsidP="00B173E0">
      <w:pPr>
        <w:pStyle w:val="Heading3"/>
        <w:spacing w:line="276" w:lineRule="auto"/>
        <w:rPr>
          <w:rFonts w:ascii="Times New Roman" w:hAnsi="Times New Roman" w:cs="Times New Roman"/>
        </w:rPr>
      </w:pPr>
      <w:bookmarkStart w:id="11" w:name="_Toc119839162"/>
      <w:r w:rsidRPr="00B173E0">
        <w:rPr>
          <w:rFonts w:ascii="Times New Roman" w:hAnsi="Times New Roman" w:cs="Times New Roman"/>
        </w:rPr>
        <w:lastRenderedPageBreak/>
        <w:t>1.1.2</w:t>
      </w:r>
      <w:r w:rsidR="00CA173B" w:rsidRPr="00B173E0">
        <w:rPr>
          <w:rFonts w:ascii="Times New Roman" w:hAnsi="Times New Roman" w:cs="Times New Roman"/>
        </w:rPr>
        <w:t xml:space="preserve"> Lớp và cấu trúc</w:t>
      </w:r>
      <w:bookmarkEnd w:id="11"/>
    </w:p>
    <w:p w14:paraId="1E5C3886" w14:textId="77777777" w:rsidR="00CA173B" w:rsidRPr="00B173E0" w:rsidRDefault="00CA173B" w:rsidP="00B173E0">
      <w:pPr>
        <w:pStyle w:val="NoSpacing"/>
        <w:spacing w:line="276" w:lineRule="auto"/>
        <w:rPr>
          <w:sz w:val="24"/>
          <w:szCs w:val="24"/>
        </w:rPr>
      </w:pPr>
      <w:r w:rsidRPr="00B173E0">
        <w:rPr>
          <w:sz w:val="24"/>
          <w:szCs w:val="24"/>
        </w:rPr>
        <w:t>Khởi tạo class X {...}; được gọi là định nghĩa lớp; nó xác định 1 kiểu gọi là X. Ngày xưa, định nghĩa lớp thường được gọi là khai báo lớp. Khai báo thì cũng không có định nghĩa, định nghĩa lớp có thể được sao chép trong các tệp nguồn khác nhau sử dụng #include mà không vi phạm quy tắc 1 định nghĩa. Theo định nghĩa, một cấu trúc là một lớp trong đó các thành viên được mặc định là public. Ví dụ: struct S {/ * ... * /}; chỉ đơn giản là viết tắt của class S {public: / * ... * /}; Hai định nghĩa này của S có thể thay thế cho nhau, mặc dù thông thường bạn nên theo một kiểu nhất định. Phong cách bạn sử dụng tùy thuộc vào hoàn cảnh và sở thích. Tôi có xu hướng sử dụng cấu trúc cho các lớp mà tôi nghĩ là "" chỉ là cấu trúc dữ liệu đơn giản. "" Nếu tôi nghĩ về một lớp là "" một loại thích hợp với một bất biến, "tôi sử dụng lớp. Các hàm tạo và hàm truy cập có thể khá hữu ích ngay cả đối với các cấu trúc, nhưng như một cách viết tắt chứ không phải là bảo đảm bất biến. Theo mặc định, các thành viên của một lớp là riêng tư. Không bắt buộc phải khai báo dữ liệu đầu tiên trong một lớp. Trên thực tế, việc đặt các thành phần dữ liệu cuối cùng thường nhấn mạnh các chức năng cung cấp giao diện người dùng công khai. Các chỉ định truy cập có thể được sử dụng nhiều lần trong một khai báo lớp duy nhất.</w:t>
      </w:r>
    </w:p>
    <w:p w14:paraId="52F13E0D" w14:textId="2EA8C33F" w:rsidR="00CA173B" w:rsidRPr="00B173E0" w:rsidRDefault="00AF10F6" w:rsidP="00B173E0">
      <w:pPr>
        <w:pStyle w:val="Heading3"/>
        <w:spacing w:line="276" w:lineRule="auto"/>
        <w:rPr>
          <w:rFonts w:ascii="Times New Roman" w:hAnsi="Times New Roman" w:cs="Times New Roman"/>
        </w:rPr>
      </w:pPr>
      <w:bookmarkStart w:id="12" w:name="_Toc119839163"/>
      <w:r w:rsidRPr="00B173E0">
        <w:rPr>
          <w:rFonts w:ascii="Times New Roman" w:hAnsi="Times New Roman" w:cs="Times New Roman"/>
        </w:rPr>
        <w:t>1.1.3</w:t>
      </w:r>
      <w:r w:rsidR="00CA173B" w:rsidRPr="00B173E0">
        <w:rPr>
          <w:rFonts w:ascii="Times New Roman" w:hAnsi="Times New Roman" w:cs="Times New Roman"/>
        </w:rPr>
        <w:t xml:space="preserve"> Hàm thành viên</w:t>
      </w:r>
      <w:bookmarkEnd w:id="12"/>
      <w:r w:rsidR="00CA173B" w:rsidRPr="00B173E0">
        <w:rPr>
          <w:rFonts w:ascii="Times New Roman" w:hAnsi="Times New Roman" w:cs="Times New Roman"/>
        </w:rPr>
        <w:t xml:space="preserve"> </w:t>
      </w:r>
    </w:p>
    <w:p w14:paraId="0BE65C9B" w14:textId="77777777" w:rsidR="00CA173B" w:rsidRPr="00B173E0" w:rsidRDefault="00CA173B" w:rsidP="00B173E0">
      <w:pPr>
        <w:pStyle w:val="NoSpacing"/>
        <w:spacing w:line="276" w:lineRule="auto"/>
        <w:rPr>
          <w:sz w:val="24"/>
          <w:szCs w:val="24"/>
        </w:rPr>
      </w:pPr>
      <w:r w:rsidRPr="00B173E0">
        <w:rPr>
          <w:sz w:val="24"/>
          <w:szCs w:val="24"/>
        </w:rPr>
        <w:t xml:space="preserve">Xem xét việc triển khai khái niệm ngày bằng cách sử dụng struct để xác định biểu diễn của Date và một tập hợp các hàm để thao tác với các biến kiểu này: </w:t>
      </w:r>
    </w:p>
    <w:tbl>
      <w:tblPr>
        <w:tblStyle w:val="TableGrid"/>
        <w:tblW w:w="0" w:type="auto"/>
        <w:tblLook w:val="04A0" w:firstRow="1" w:lastRow="0" w:firstColumn="1" w:lastColumn="0" w:noHBand="0" w:noVBand="1"/>
      </w:tblPr>
      <w:tblGrid>
        <w:gridCol w:w="9678"/>
      </w:tblGrid>
      <w:tr w:rsidR="00CA173B" w:rsidRPr="00B173E0" w14:paraId="0A12AD02" w14:textId="77777777" w:rsidTr="00CA173B">
        <w:tc>
          <w:tcPr>
            <w:tcW w:w="9678" w:type="dxa"/>
          </w:tcPr>
          <w:p w14:paraId="1F7B5EA8" w14:textId="77777777" w:rsidR="00CA173B" w:rsidRPr="00B173E0" w:rsidRDefault="00CA173B" w:rsidP="00B173E0">
            <w:pPr>
              <w:pStyle w:val="NoSpacing"/>
              <w:spacing w:line="276" w:lineRule="auto"/>
              <w:ind w:firstLine="0"/>
              <w:rPr>
                <w:sz w:val="24"/>
                <w:szCs w:val="24"/>
              </w:rPr>
            </w:pPr>
            <w:r w:rsidRPr="00B173E0">
              <w:rPr>
                <w:sz w:val="24"/>
                <w:szCs w:val="24"/>
              </w:rPr>
              <w:t xml:space="preserve">struct Date{ </w:t>
            </w:r>
          </w:p>
          <w:p w14:paraId="5AEB1D49" w14:textId="77777777" w:rsidR="00CA173B" w:rsidRPr="00B173E0" w:rsidRDefault="00CA173B" w:rsidP="00B173E0">
            <w:pPr>
              <w:pStyle w:val="NoSpacing"/>
              <w:spacing w:line="276" w:lineRule="auto"/>
              <w:ind w:firstLine="0"/>
              <w:rPr>
                <w:sz w:val="24"/>
                <w:szCs w:val="24"/>
              </w:rPr>
            </w:pPr>
            <w:r w:rsidRPr="00B173E0">
              <w:rPr>
                <w:sz w:val="24"/>
                <w:szCs w:val="24"/>
              </w:rPr>
              <w:t xml:space="preserve">int d,m,y; </w:t>
            </w:r>
          </w:p>
          <w:p w14:paraId="08CF5396" w14:textId="77777777" w:rsidR="00CA173B" w:rsidRPr="00B173E0" w:rsidRDefault="00CA173B" w:rsidP="00B173E0">
            <w:pPr>
              <w:pStyle w:val="NoSpacing"/>
              <w:spacing w:line="276" w:lineRule="auto"/>
              <w:ind w:firstLine="0"/>
              <w:rPr>
                <w:sz w:val="24"/>
                <w:szCs w:val="24"/>
              </w:rPr>
            </w:pPr>
            <w:r w:rsidRPr="00B173E0">
              <w:rPr>
                <w:sz w:val="24"/>
                <w:szCs w:val="24"/>
              </w:rPr>
              <w:t xml:space="preserve">}; </w:t>
            </w:r>
          </w:p>
          <w:p w14:paraId="14C661B5" w14:textId="77777777" w:rsidR="00CA173B" w:rsidRPr="00B173E0" w:rsidRDefault="00CA173B" w:rsidP="00B173E0">
            <w:pPr>
              <w:pStyle w:val="NoSpacing"/>
              <w:spacing w:line="276" w:lineRule="auto"/>
              <w:ind w:firstLine="0"/>
              <w:rPr>
                <w:sz w:val="24"/>
                <w:szCs w:val="24"/>
              </w:rPr>
            </w:pPr>
            <w:r w:rsidRPr="00B173E0">
              <w:rPr>
                <w:sz w:val="24"/>
                <w:szCs w:val="24"/>
              </w:rPr>
              <w:t xml:space="preserve">void init_date(Date&amp; d,int,int,int); //hàm khởi tạo </w:t>
            </w:r>
          </w:p>
          <w:p w14:paraId="199F29C8" w14:textId="77777777" w:rsidR="00CA173B" w:rsidRPr="00B173E0" w:rsidRDefault="00CA173B" w:rsidP="00B173E0">
            <w:pPr>
              <w:pStyle w:val="NoSpacing"/>
              <w:spacing w:line="276" w:lineRule="auto"/>
              <w:ind w:firstLine="0"/>
              <w:rPr>
                <w:sz w:val="24"/>
                <w:szCs w:val="24"/>
              </w:rPr>
            </w:pPr>
            <w:r w:rsidRPr="00B173E0">
              <w:rPr>
                <w:sz w:val="24"/>
                <w:szCs w:val="24"/>
              </w:rPr>
              <w:t>void add_year(Date&amp; d,int n); // hàm thêm n năm vào d</w:t>
            </w:r>
          </w:p>
        </w:tc>
      </w:tr>
    </w:tbl>
    <w:p w14:paraId="0983E6EB" w14:textId="77777777" w:rsidR="00CA173B" w:rsidRPr="00B173E0" w:rsidRDefault="00CA173B" w:rsidP="00B173E0">
      <w:pPr>
        <w:pStyle w:val="NoSpacing"/>
        <w:spacing w:line="276" w:lineRule="auto"/>
        <w:ind w:firstLine="0"/>
        <w:rPr>
          <w:sz w:val="24"/>
          <w:szCs w:val="24"/>
        </w:rPr>
      </w:pPr>
    </w:p>
    <w:p w14:paraId="243E79E6" w14:textId="77777777" w:rsidR="00CA173B" w:rsidRPr="00B173E0" w:rsidRDefault="00CA173B" w:rsidP="00B173E0">
      <w:pPr>
        <w:pStyle w:val="NoSpacing"/>
        <w:spacing w:line="276" w:lineRule="auto"/>
        <w:rPr>
          <w:sz w:val="24"/>
          <w:szCs w:val="24"/>
        </w:rPr>
      </w:pPr>
      <w:r w:rsidRPr="00B173E0">
        <w:rPr>
          <w:sz w:val="24"/>
          <w:szCs w:val="24"/>
        </w:rPr>
        <w:t xml:space="preserve">Không có kết nối rõ ràng nào giữa kiểu dữ liệu, Date và các hàm này. Một kết nối kiểu này có thể được thiết lập bằng cách khai báo các chức năng là thành viên: </w:t>
      </w:r>
    </w:p>
    <w:tbl>
      <w:tblPr>
        <w:tblStyle w:val="TableGrid"/>
        <w:tblW w:w="0" w:type="auto"/>
        <w:tblLook w:val="04A0" w:firstRow="1" w:lastRow="0" w:firstColumn="1" w:lastColumn="0" w:noHBand="0" w:noVBand="1"/>
      </w:tblPr>
      <w:tblGrid>
        <w:gridCol w:w="9678"/>
      </w:tblGrid>
      <w:tr w:rsidR="00CA173B" w:rsidRPr="00B173E0" w14:paraId="7E06DA96" w14:textId="77777777" w:rsidTr="00CA173B">
        <w:tc>
          <w:tcPr>
            <w:tcW w:w="9678" w:type="dxa"/>
          </w:tcPr>
          <w:p w14:paraId="0BD72CB2" w14:textId="77777777" w:rsidR="00CA173B" w:rsidRPr="00B173E0" w:rsidRDefault="00CA173B" w:rsidP="00B173E0">
            <w:pPr>
              <w:pStyle w:val="NoSpacing"/>
              <w:spacing w:line="276" w:lineRule="auto"/>
              <w:ind w:firstLine="0"/>
              <w:rPr>
                <w:sz w:val="24"/>
                <w:szCs w:val="24"/>
              </w:rPr>
            </w:pPr>
            <w:r w:rsidRPr="00B173E0">
              <w:rPr>
                <w:sz w:val="24"/>
                <w:szCs w:val="24"/>
              </w:rPr>
              <w:t xml:space="preserve">struct Date{ </w:t>
            </w:r>
          </w:p>
          <w:p w14:paraId="58DA6EB9" w14:textId="77777777" w:rsidR="00CA173B" w:rsidRPr="00B173E0" w:rsidRDefault="00CA173B" w:rsidP="00B173E0">
            <w:pPr>
              <w:pStyle w:val="NoSpacing"/>
              <w:spacing w:line="276" w:lineRule="auto"/>
              <w:ind w:firstLine="0"/>
              <w:rPr>
                <w:sz w:val="24"/>
                <w:szCs w:val="24"/>
              </w:rPr>
            </w:pPr>
            <w:r w:rsidRPr="00B173E0">
              <w:rPr>
                <w:sz w:val="24"/>
                <w:szCs w:val="24"/>
              </w:rPr>
              <w:t xml:space="preserve">int d,m,y;  </w:t>
            </w:r>
          </w:p>
          <w:p w14:paraId="4ED682AD" w14:textId="77777777" w:rsidR="00CA173B" w:rsidRPr="00B173E0" w:rsidRDefault="00CA173B" w:rsidP="00B173E0">
            <w:pPr>
              <w:pStyle w:val="NoSpacing"/>
              <w:spacing w:line="276" w:lineRule="auto"/>
              <w:ind w:firstLine="0"/>
              <w:rPr>
                <w:sz w:val="24"/>
                <w:szCs w:val="24"/>
              </w:rPr>
            </w:pPr>
            <w:r w:rsidRPr="00B173E0">
              <w:rPr>
                <w:sz w:val="24"/>
                <w:szCs w:val="24"/>
              </w:rPr>
              <w:t xml:space="preserve">void init_date(Date&amp; d,int,int,int); //hàm khởi tạo  </w:t>
            </w:r>
          </w:p>
          <w:p w14:paraId="16600E07" w14:textId="77777777" w:rsidR="00CA173B" w:rsidRPr="00B173E0" w:rsidRDefault="00CA173B" w:rsidP="00B173E0">
            <w:pPr>
              <w:pStyle w:val="NoSpacing"/>
              <w:spacing w:line="276" w:lineRule="auto"/>
              <w:ind w:firstLine="0"/>
              <w:rPr>
                <w:sz w:val="24"/>
                <w:szCs w:val="24"/>
              </w:rPr>
            </w:pPr>
            <w:r w:rsidRPr="00B173E0">
              <w:rPr>
                <w:sz w:val="24"/>
                <w:szCs w:val="24"/>
              </w:rPr>
              <w:t>void add_year(Date&amp; d,int n); // hàm thêm n năm vào d };</w:t>
            </w:r>
          </w:p>
        </w:tc>
      </w:tr>
    </w:tbl>
    <w:p w14:paraId="67FCA799" w14:textId="77777777" w:rsidR="00CA173B" w:rsidRPr="00B173E0" w:rsidRDefault="00CA173B" w:rsidP="00B173E0">
      <w:pPr>
        <w:pStyle w:val="NoSpacing"/>
        <w:spacing w:line="276" w:lineRule="auto"/>
        <w:rPr>
          <w:sz w:val="24"/>
          <w:szCs w:val="24"/>
        </w:rPr>
      </w:pPr>
    </w:p>
    <w:p w14:paraId="62B68334" w14:textId="77777777" w:rsidR="00CA173B" w:rsidRPr="00B173E0" w:rsidRDefault="00CA173B" w:rsidP="00B173E0">
      <w:pPr>
        <w:pStyle w:val="NoSpacing"/>
        <w:spacing w:line="276" w:lineRule="auto"/>
        <w:rPr>
          <w:sz w:val="24"/>
          <w:szCs w:val="24"/>
        </w:rPr>
      </w:pPr>
      <w:r w:rsidRPr="00B173E0">
        <w:rPr>
          <w:sz w:val="24"/>
          <w:szCs w:val="24"/>
        </w:rPr>
        <w:t>Các hàm được khai báo trong định nghĩa lớp được gọi là các hàm thành viên và chỉ có thể được gọi cho một biến cụ thể thuộc loại thích hợp bằng cách sử dụng tiêu chuẩn cú pháp để truy cập thành viên cấu trúc. Các cấu trúc khác nhau có thể có nhiều hàm thành viên cùng tên. chúng ta phải phân biệt tên cấu trúc khi xác định hàm thành viên Trong 1 hàm thành viên, tên thành viên có thể được sử dụng mà không cần có sự tham khảo rõ ràng đến đối tượng. Trong trường hợp đó, tên có thể đề cập đến thành viên đó của đối tượng mà hàm được xác định. Ví dụ Date::init() xác định cho ngày.</w:t>
      </w:r>
    </w:p>
    <w:p w14:paraId="0ED44DF1" w14:textId="5A8C283B" w:rsidR="00CA173B" w:rsidRPr="00B173E0" w:rsidRDefault="002E607A" w:rsidP="00B173E0">
      <w:pPr>
        <w:spacing w:line="276" w:lineRule="auto"/>
        <w:rPr>
          <w:sz w:val="24"/>
          <w:szCs w:val="24"/>
        </w:rPr>
      </w:pPr>
      <w:r w:rsidRPr="00B173E0">
        <w:rPr>
          <w:sz w:val="24"/>
          <w:szCs w:val="24"/>
        </w:rPr>
        <w:t>1.1.3.1</w:t>
      </w:r>
      <w:r w:rsidR="00CA173B" w:rsidRPr="00B173E0">
        <w:rPr>
          <w:sz w:val="24"/>
          <w:szCs w:val="24"/>
        </w:rPr>
        <w:t xml:space="preserve"> Hàm khởi tạo</w:t>
      </w:r>
    </w:p>
    <w:p w14:paraId="01BEC72F" w14:textId="77777777" w:rsidR="00CA173B" w:rsidRPr="00B173E0" w:rsidRDefault="00CA173B" w:rsidP="00B173E0">
      <w:pPr>
        <w:pStyle w:val="NoSpacing"/>
        <w:spacing w:line="276" w:lineRule="auto"/>
        <w:rPr>
          <w:sz w:val="24"/>
          <w:szCs w:val="24"/>
        </w:rPr>
      </w:pPr>
      <w:r w:rsidRPr="00B173E0">
        <w:rPr>
          <w:sz w:val="24"/>
          <w:szCs w:val="24"/>
        </w:rPr>
        <w:t xml:space="preserve">Việc sử dụng các hàm như init () để cung cấp khởi tạo cho các lớp là không phù hợp </w:t>
      </w:r>
    </w:p>
    <w:p w14:paraId="0EEC0522" w14:textId="77777777" w:rsidR="00CA173B" w:rsidRPr="00B173E0" w:rsidRDefault="00CA173B" w:rsidP="00B173E0">
      <w:pPr>
        <w:pStyle w:val="NoSpacing"/>
        <w:spacing w:line="276" w:lineRule="auto"/>
        <w:rPr>
          <w:sz w:val="24"/>
          <w:szCs w:val="24"/>
        </w:rPr>
      </w:pPr>
      <w:r w:rsidRPr="00B173E0">
        <w:rPr>
          <w:sz w:val="24"/>
          <w:szCs w:val="24"/>
        </w:rPr>
        <w:t xml:space="preserve">và dễ xảy ra lỗi. Bởi vì không có chỗ nào khẳng định rằng một đối tượng phải được </w:t>
      </w:r>
    </w:p>
    <w:p w14:paraId="0F8D9F88" w14:textId="77777777" w:rsidR="00CA173B" w:rsidRPr="00B173E0" w:rsidRDefault="00CA173B" w:rsidP="00B173E0">
      <w:pPr>
        <w:pStyle w:val="NoSpacing"/>
        <w:spacing w:line="276" w:lineRule="auto"/>
        <w:rPr>
          <w:sz w:val="24"/>
          <w:szCs w:val="24"/>
        </w:rPr>
      </w:pPr>
      <w:r w:rsidRPr="00B173E0">
        <w:rPr>
          <w:sz w:val="24"/>
          <w:szCs w:val="24"/>
        </w:rPr>
        <w:t xml:space="preserve">khởi tạo, một lập trình viên có thể quên làm như vậy - hoặc làm như vậy hai lần </w:t>
      </w:r>
    </w:p>
    <w:p w14:paraId="472DD509" w14:textId="77777777" w:rsidR="00CA173B" w:rsidRPr="00B173E0" w:rsidRDefault="00CA173B" w:rsidP="00B173E0">
      <w:pPr>
        <w:pStyle w:val="NoSpacing"/>
        <w:spacing w:line="276" w:lineRule="auto"/>
        <w:rPr>
          <w:sz w:val="24"/>
          <w:szCs w:val="24"/>
        </w:rPr>
      </w:pPr>
      <w:r w:rsidRPr="00B173E0">
        <w:rPr>
          <w:sz w:val="24"/>
          <w:szCs w:val="24"/>
        </w:rPr>
        <w:t xml:space="preserve">(thường cho kết quả tệ như nhau). Một cách tiếp cận tốt hơn là cho phép lập trình </w:t>
      </w:r>
    </w:p>
    <w:p w14:paraId="44528FB0" w14:textId="77777777" w:rsidR="00CA173B" w:rsidRPr="00B173E0" w:rsidRDefault="00CA173B" w:rsidP="00B173E0">
      <w:pPr>
        <w:pStyle w:val="NoSpacing"/>
        <w:spacing w:line="276" w:lineRule="auto"/>
        <w:rPr>
          <w:sz w:val="24"/>
          <w:szCs w:val="24"/>
        </w:rPr>
      </w:pPr>
      <w:r w:rsidRPr="00B173E0">
        <w:rPr>
          <w:sz w:val="24"/>
          <w:szCs w:val="24"/>
        </w:rPr>
        <w:t xml:space="preserve">viên khai báo một hàm với mục đích rõ ràng là khởi tạo các đối tượng. Bởi vì như </w:t>
      </w:r>
    </w:p>
    <w:p w14:paraId="2E5F2F7A" w14:textId="77777777" w:rsidR="00CA173B" w:rsidRPr="00B173E0" w:rsidRDefault="00CA173B" w:rsidP="00B173E0">
      <w:pPr>
        <w:pStyle w:val="NoSpacing"/>
        <w:spacing w:line="276" w:lineRule="auto"/>
        <w:rPr>
          <w:sz w:val="24"/>
          <w:szCs w:val="24"/>
        </w:rPr>
      </w:pPr>
      <w:r w:rsidRPr="00B173E0">
        <w:rPr>
          <w:sz w:val="24"/>
          <w:szCs w:val="24"/>
        </w:rPr>
        <w:lastRenderedPageBreak/>
        <w:t xml:space="preserve">vậy một hàm xây dựng các giá trị của một kiểu nhất định, nó được gọi là một </w:t>
      </w:r>
    </w:p>
    <w:p w14:paraId="14AD1B50" w14:textId="77777777" w:rsidR="00CA173B" w:rsidRPr="00B173E0" w:rsidRDefault="00CA173B" w:rsidP="00B173E0">
      <w:pPr>
        <w:pStyle w:val="NoSpacing"/>
        <w:spacing w:line="276" w:lineRule="auto"/>
        <w:rPr>
          <w:sz w:val="24"/>
          <w:szCs w:val="24"/>
        </w:rPr>
      </w:pPr>
      <w:r w:rsidRPr="00B173E0">
        <w:rPr>
          <w:sz w:val="24"/>
          <w:szCs w:val="24"/>
        </w:rPr>
        <w:t xml:space="preserve">constructor. Một phương thức khởi tạo được công nhận khi có cùng tên với chính </w:t>
      </w:r>
    </w:p>
    <w:p w14:paraId="4FFD842F" w14:textId="77777777" w:rsidR="00CA173B" w:rsidRPr="00B173E0" w:rsidRDefault="00CA173B" w:rsidP="00B173E0">
      <w:pPr>
        <w:pStyle w:val="NoSpacing"/>
        <w:spacing w:line="276" w:lineRule="auto"/>
        <w:rPr>
          <w:sz w:val="24"/>
          <w:szCs w:val="24"/>
        </w:rPr>
      </w:pPr>
      <w:r w:rsidRPr="00B173E0">
        <w:rPr>
          <w:sz w:val="24"/>
          <w:szCs w:val="24"/>
        </w:rPr>
        <w:t>lớp đó.</w:t>
      </w:r>
    </w:p>
    <w:tbl>
      <w:tblPr>
        <w:tblStyle w:val="TableGrid"/>
        <w:tblW w:w="0" w:type="auto"/>
        <w:tblLook w:val="04A0" w:firstRow="1" w:lastRow="0" w:firstColumn="1" w:lastColumn="0" w:noHBand="0" w:noVBand="1"/>
      </w:tblPr>
      <w:tblGrid>
        <w:gridCol w:w="9678"/>
      </w:tblGrid>
      <w:tr w:rsidR="00CA173B" w:rsidRPr="00B173E0" w14:paraId="30E31AF6" w14:textId="77777777" w:rsidTr="00CA173B">
        <w:tc>
          <w:tcPr>
            <w:tcW w:w="9678" w:type="dxa"/>
          </w:tcPr>
          <w:p w14:paraId="4BC4DAC9" w14:textId="77777777" w:rsidR="00CA173B" w:rsidRPr="00B173E0" w:rsidRDefault="00CA173B" w:rsidP="00B173E0">
            <w:pPr>
              <w:pStyle w:val="NoSpacing"/>
              <w:spacing w:line="276" w:lineRule="auto"/>
              <w:ind w:firstLine="0"/>
              <w:rPr>
                <w:sz w:val="24"/>
                <w:szCs w:val="24"/>
              </w:rPr>
            </w:pPr>
            <w:r w:rsidRPr="00B173E0">
              <w:rPr>
                <w:sz w:val="24"/>
                <w:szCs w:val="24"/>
              </w:rPr>
              <w:t>class Date {</w:t>
            </w:r>
          </w:p>
          <w:p w14:paraId="5A0A3772" w14:textId="77777777" w:rsidR="00CA173B" w:rsidRPr="00B173E0" w:rsidRDefault="00CA173B" w:rsidP="00B173E0">
            <w:pPr>
              <w:pStyle w:val="NoSpacing"/>
              <w:spacing w:line="276" w:lineRule="auto"/>
              <w:ind w:firstLine="0"/>
              <w:rPr>
                <w:sz w:val="24"/>
                <w:szCs w:val="24"/>
              </w:rPr>
            </w:pPr>
            <w:r w:rsidRPr="00B173E0">
              <w:rPr>
                <w:sz w:val="24"/>
                <w:szCs w:val="24"/>
              </w:rPr>
              <w:t>int d, m, y;</w:t>
            </w:r>
          </w:p>
          <w:p w14:paraId="54FDF5DE" w14:textId="77777777" w:rsidR="00CA173B" w:rsidRPr="00B173E0" w:rsidRDefault="00CA173B" w:rsidP="00B173E0">
            <w:pPr>
              <w:pStyle w:val="NoSpacing"/>
              <w:spacing w:line="276" w:lineRule="auto"/>
              <w:ind w:firstLine="0"/>
              <w:rPr>
                <w:sz w:val="24"/>
                <w:szCs w:val="24"/>
              </w:rPr>
            </w:pPr>
            <w:r w:rsidRPr="00B173E0">
              <w:rPr>
                <w:sz w:val="24"/>
                <w:szCs w:val="24"/>
              </w:rPr>
              <w:t>public:</w:t>
            </w:r>
          </w:p>
          <w:p w14:paraId="2DCE1D3E" w14:textId="77777777" w:rsidR="00CA173B" w:rsidRPr="00B173E0" w:rsidRDefault="00CA173B" w:rsidP="00B173E0">
            <w:pPr>
              <w:pStyle w:val="NoSpacing"/>
              <w:spacing w:line="276" w:lineRule="auto"/>
              <w:ind w:firstLine="0"/>
              <w:rPr>
                <w:sz w:val="24"/>
                <w:szCs w:val="24"/>
              </w:rPr>
            </w:pPr>
            <w:r w:rsidRPr="00B173E0">
              <w:rPr>
                <w:sz w:val="24"/>
                <w:szCs w:val="24"/>
              </w:rPr>
              <w:t>Date(int dd, int mm, int yy); // constructor</w:t>
            </w:r>
          </w:p>
          <w:p w14:paraId="574493F6"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7CED264C"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138E11D5" w14:textId="77777777" w:rsidR="00CA173B" w:rsidRPr="00B173E0" w:rsidRDefault="00CA173B" w:rsidP="00B173E0">
      <w:pPr>
        <w:pStyle w:val="NoSpacing"/>
        <w:spacing w:line="276" w:lineRule="auto"/>
        <w:rPr>
          <w:sz w:val="24"/>
          <w:szCs w:val="24"/>
        </w:rPr>
      </w:pPr>
      <w:r w:rsidRPr="00B173E0">
        <w:rPr>
          <w:sz w:val="24"/>
          <w:szCs w:val="24"/>
        </w:rPr>
        <w:t>Khi 1 lớp có phương thức khởi tạo, tất cả các đối tượng của lớp sẽ được khởi tạo bởi lệnh của phương thức. nếu constructor yêu cầu các đối số, các đối số này phải được cung cấp. Bằng cách cung cấp một số hàm tạo, chúng tôi có thể cung cấp nhiều cách khác nhau để khởi tạo các đối tượng của một kiểu. Ví dụ:</w:t>
      </w:r>
    </w:p>
    <w:tbl>
      <w:tblPr>
        <w:tblStyle w:val="TableGrid"/>
        <w:tblW w:w="0" w:type="auto"/>
        <w:tblLook w:val="04A0" w:firstRow="1" w:lastRow="0" w:firstColumn="1" w:lastColumn="0" w:noHBand="0" w:noVBand="1"/>
      </w:tblPr>
      <w:tblGrid>
        <w:gridCol w:w="9678"/>
      </w:tblGrid>
      <w:tr w:rsidR="00CA173B" w:rsidRPr="00B173E0" w14:paraId="13663BBB" w14:textId="77777777" w:rsidTr="00CA173B">
        <w:tc>
          <w:tcPr>
            <w:tcW w:w="9678" w:type="dxa"/>
          </w:tcPr>
          <w:p w14:paraId="4C4ED046" w14:textId="77777777" w:rsidR="00CA173B" w:rsidRPr="00B173E0" w:rsidRDefault="00CA173B" w:rsidP="00B173E0">
            <w:pPr>
              <w:pStyle w:val="NoSpacing"/>
              <w:spacing w:line="276" w:lineRule="auto"/>
              <w:ind w:firstLine="0"/>
              <w:rPr>
                <w:sz w:val="24"/>
                <w:szCs w:val="24"/>
              </w:rPr>
            </w:pPr>
            <w:r w:rsidRPr="00B173E0">
              <w:rPr>
                <w:sz w:val="24"/>
                <w:szCs w:val="24"/>
              </w:rPr>
              <w:t>class Date {</w:t>
            </w:r>
          </w:p>
          <w:p w14:paraId="0698FA9B" w14:textId="77777777" w:rsidR="00CA173B" w:rsidRPr="00B173E0" w:rsidRDefault="00CA173B" w:rsidP="00B173E0">
            <w:pPr>
              <w:pStyle w:val="NoSpacing"/>
              <w:spacing w:line="276" w:lineRule="auto"/>
              <w:ind w:firstLine="0"/>
              <w:rPr>
                <w:sz w:val="24"/>
                <w:szCs w:val="24"/>
              </w:rPr>
            </w:pPr>
            <w:r w:rsidRPr="00B173E0">
              <w:rPr>
                <w:sz w:val="24"/>
                <w:szCs w:val="24"/>
              </w:rPr>
              <w:t>int d, m, y;</w:t>
            </w:r>
          </w:p>
          <w:p w14:paraId="35D2B260" w14:textId="77777777" w:rsidR="00CA173B" w:rsidRPr="00B173E0" w:rsidRDefault="00CA173B" w:rsidP="00B173E0">
            <w:pPr>
              <w:pStyle w:val="NoSpacing"/>
              <w:spacing w:line="276" w:lineRule="auto"/>
              <w:ind w:firstLine="0"/>
              <w:rPr>
                <w:sz w:val="24"/>
                <w:szCs w:val="24"/>
              </w:rPr>
            </w:pPr>
            <w:r w:rsidRPr="00B173E0">
              <w:rPr>
                <w:sz w:val="24"/>
                <w:szCs w:val="24"/>
              </w:rPr>
              <w:t>public:</w:t>
            </w:r>
          </w:p>
          <w:p w14:paraId="6F11CAD7"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189F7C44" w14:textId="77777777" w:rsidR="00CA173B" w:rsidRPr="00B173E0" w:rsidRDefault="00CA173B" w:rsidP="00B173E0">
            <w:pPr>
              <w:pStyle w:val="NoSpacing"/>
              <w:spacing w:line="276" w:lineRule="auto"/>
              <w:ind w:firstLine="0"/>
              <w:rPr>
                <w:sz w:val="24"/>
                <w:szCs w:val="24"/>
              </w:rPr>
            </w:pPr>
            <w:r w:rsidRPr="00B173E0">
              <w:rPr>
                <w:sz w:val="24"/>
                <w:szCs w:val="24"/>
              </w:rPr>
              <w:t>Date(int, int, int); // day, month, year</w:t>
            </w:r>
          </w:p>
          <w:p w14:paraId="396EEE62" w14:textId="77777777" w:rsidR="00CA173B" w:rsidRPr="00B173E0" w:rsidRDefault="00CA173B" w:rsidP="00B173E0">
            <w:pPr>
              <w:pStyle w:val="NoSpacing"/>
              <w:spacing w:line="276" w:lineRule="auto"/>
              <w:ind w:firstLine="0"/>
              <w:rPr>
                <w:sz w:val="24"/>
                <w:szCs w:val="24"/>
              </w:rPr>
            </w:pPr>
            <w:r w:rsidRPr="00B173E0">
              <w:rPr>
                <w:sz w:val="24"/>
                <w:szCs w:val="24"/>
              </w:rPr>
              <w:t>Date(int, int); // day, month, today’s year</w:t>
            </w:r>
          </w:p>
          <w:p w14:paraId="6FBBE97C" w14:textId="77777777" w:rsidR="00CA173B" w:rsidRPr="00B173E0" w:rsidRDefault="00CA173B" w:rsidP="00B173E0">
            <w:pPr>
              <w:pStyle w:val="NoSpacing"/>
              <w:spacing w:line="276" w:lineRule="auto"/>
              <w:ind w:firstLine="0"/>
              <w:rPr>
                <w:sz w:val="24"/>
                <w:szCs w:val="24"/>
              </w:rPr>
            </w:pPr>
            <w:r w:rsidRPr="00B173E0">
              <w:rPr>
                <w:sz w:val="24"/>
                <w:szCs w:val="24"/>
              </w:rPr>
              <w:t>Date(int); // day, today’s month and year</w:t>
            </w:r>
          </w:p>
          <w:p w14:paraId="16F9299E" w14:textId="77777777" w:rsidR="00CA173B" w:rsidRPr="00B173E0" w:rsidRDefault="00CA173B" w:rsidP="00B173E0">
            <w:pPr>
              <w:pStyle w:val="NoSpacing"/>
              <w:spacing w:line="276" w:lineRule="auto"/>
              <w:ind w:firstLine="0"/>
              <w:rPr>
                <w:sz w:val="24"/>
                <w:szCs w:val="24"/>
              </w:rPr>
            </w:pPr>
            <w:r w:rsidRPr="00B173E0">
              <w:rPr>
                <w:sz w:val="24"/>
                <w:szCs w:val="24"/>
              </w:rPr>
              <w:t>Date(); // default Date: today</w:t>
            </w:r>
          </w:p>
          <w:p w14:paraId="6FBE57B4" w14:textId="77777777" w:rsidR="00CA173B" w:rsidRPr="00B173E0" w:rsidRDefault="00CA173B" w:rsidP="00B173E0">
            <w:pPr>
              <w:pStyle w:val="NoSpacing"/>
              <w:spacing w:line="276" w:lineRule="auto"/>
              <w:ind w:firstLine="0"/>
              <w:rPr>
                <w:sz w:val="24"/>
                <w:szCs w:val="24"/>
              </w:rPr>
            </w:pPr>
            <w:r w:rsidRPr="00B173E0">
              <w:rPr>
                <w:sz w:val="24"/>
                <w:szCs w:val="24"/>
              </w:rPr>
              <w:t>Date(const char</w:t>
            </w:r>
            <w:r w:rsidRPr="00B173E0">
              <w:rPr>
                <w:rFonts w:ascii="Cambria Math" w:hAnsi="Cambria Math" w:cs="Cambria Math"/>
                <w:sz w:val="24"/>
                <w:szCs w:val="24"/>
              </w:rPr>
              <w:t>∗</w:t>
            </w:r>
            <w:r w:rsidRPr="00B173E0">
              <w:rPr>
                <w:sz w:val="24"/>
                <w:szCs w:val="24"/>
              </w:rPr>
              <w:t>); // date in string representation</w:t>
            </w:r>
          </w:p>
          <w:p w14:paraId="74379544"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540E294F" w14:textId="77777777" w:rsidR="00CA173B" w:rsidRPr="00B173E0" w:rsidRDefault="00CA173B" w:rsidP="00B173E0">
      <w:pPr>
        <w:pStyle w:val="NoSpacing"/>
        <w:spacing w:line="276" w:lineRule="auto"/>
        <w:rPr>
          <w:sz w:val="24"/>
          <w:szCs w:val="24"/>
        </w:rPr>
      </w:pPr>
      <w:r w:rsidRPr="00B173E0">
        <w:rPr>
          <w:sz w:val="24"/>
          <w:szCs w:val="24"/>
        </w:rPr>
        <w:t>Các hàm tạo tuân theo các quy tắc chồng giống như các hàm thông thường. Miễn là các hàm tạo có đủ khác biệt về kiểu đối số của chúng, trình biên dịch có thể chọn đúng để sử dụng: Sự gia tăng của các hàm tạo trong ví dụ Date là điển hình. Khi thiết kế một lớp, một lập trình viên luôn bị kích thích để thêm các tính năng chỉ vì ai đó có thể muốn chúng. Nó khiến cho việc suy nghĩ nhiều hơn để quyết định cẩn thận những tính năng nào thực sự cần thiết và chỉ bao gồm những tính năng đó. Tuy vậy, suy nghĩ thêm thường dẫn đến các chương trình nhỏ hơn và dễ hiểu hơn. Một cách để giảm số lượng các hàm liên quan là sử dụng các đối số mặc định . Đối với Date, mỗi đối số có thể được cung cấp một giá trị mặc định được hiểu là '' chọn giá trị mặc định: hôm nay.'' Lưu ý rằng bằng cách đảm bảo khởi tạo các đối tượng đúng cách, các hàm tạo sẽ đơn giản hóa rất nhiều thực hiện các chức năng thành viên. Đã cho các hàm tạo, các hàm thành viên khác không còn để đối phó với khả năng dữ liệu chưa được khởi tạo.</w:t>
      </w:r>
    </w:p>
    <w:p w14:paraId="3E539444" w14:textId="5001FD94" w:rsidR="00CA173B" w:rsidRPr="00B173E0" w:rsidRDefault="002E607A" w:rsidP="00B173E0">
      <w:pPr>
        <w:spacing w:line="276" w:lineRule="auto"/>
        <w:rPr>
          <w:sz w:val="24"/>
          <w:szCs w:val="24"/>
        </w:rPr>
      </w:pPr>
      <w:r w:rsidRPr="00B173E0">
        <w:rPr>
          <w:sz w:val="24"/>
          <w:szCs w:val="24"/>
        </w:rPr>
        <w:t xml:space="preserve">1.1.3.2 </w:t>
      </w:r>
      <w:r w:rsidR="00CA173B" w:rsidRPr="00B173E0">
        <w:rPr>
          <w:sz w:val="24"/>
          <w:szCs w:val="24"/>
        </w:rPr>
        <w:t xml:space="preserve"> Các hàm thành viên không đổi</w:t>
      </w:r>
    </w:p>
    <w:p w14:paraId="276BC301" w14:textId="77777777" w:rsidR="00CA173B" w:rsidRPr="00B173E0" w:rsidRDefault="00CA173B" w:rsidP="00B173E0">
      <w:pPr>
        <w:pStyle w:val="NoSpacing"/>
        <w:spacing w:line="276" w:lineRule="auto"/>
        <w:rPr>
          <w:sz w:val="24"/>
          <w:szCs w:val="24"/>
        </w:rPr>
      </w:pPr>
      <w:r w:rsidRPr="00B173E0">
        <w:rPr>
          <w:sz w:val="24"/>
          <w:szCs w:val="24"/>
        </w:rPr>
        <w:t>Date xác định cung cấp các hàm thành viên để gán một giá trị cho Date. Rất tiếc, chúng tôi không cung cấp cách kiểm tra giá trị của Ngày. Sự cố này có thể dễ dàng  được khắc phục bằng cách thêm các chức năng đọc ngày, tháng và năm.</w:t>
      </w:r>
    </w:p>
    <w:p w14:paraId="6C24D015" w14:textId="77777777" w:rsidR="00CA173B" w:rsidRPr="00B173E0" w:rsidRDefault="00CA173B" w:rsidP="00B173E0">
      <w:pPr>
        <w:pStyle w:val="NoSpacing"/>
        <w:spacing w:line="276" w:lineRule="auto"/>
        <w:rPr>
          <w:sz w:val="24"/>
          <w:szCs w:val="24"/>
        </w:rPr>
      </w:pPr>
      <w:r w:rsidRPr="00B173E0">
        <w:rPr>
          <w:sz w:val="24"/>
          <w:szCs w:val="24"/>
        </w:rPr>
        <w:t>Hằng số sau danh sách đối số (trống) trong khai báo hàm chỉ ra rằng các hàm này không sửa đổi trạng thái của Date. Đương nhiên, trình biên dịch sẽ bắt gặp những lỗi. Ví dụ:</w:t>
      </w:r>
    </w:p>
    <w:tbl>
      <w:tblPr>
        <w:tblStyle w:val="TableGrid"/>
        <w:tblW w:w="0" w:type="auto"/>
        <w:tblLook w:val="04A0" w:firstRow="1" w:lastRow="0" w:firstColumn="1" w:lastColumn="0" w:noHBand="0" w:noVBand="1"/>
      </w:tblPr>
      <w:tblGrid>
        <w:gridCol w:w="9678"/>
      </w:tblGrid>
      <w:tr w:rsidR="00CA173B" w:rsidRPr="00B173E0" w14:paraId="161469FD" w14:textId="77777777" w:rsidTr="00CA173B">
        <w:tc>
          <w:tcPr>
            <w:tcW w:w="9678" w:type="dxa"/>
          </w:tcPr>
          <w:p w14:paraId="5B4FA3D9" w14:textId="77777777" w:rsidR="00CA173B" w:rsidRPr="00B173E0" w:rsidRDefault="00CA173B" w:rsidP="00B173E0">
            <w:pPr>
              <w:pStyle w:val="NoSpacing"/>
              <w:spacing w:line="276" w:lineRule="auto"/>
              <w:ind w:firstLine="0"/>
              <w:rPr>
                <w:sz w:val="24"/>
                <w:szCs w:val="24"/>
              </w:rPr>
            </w:pPr>
            <w:r w:rsidRPr="00B173E0">
              <w:rPr>
                <w:sz w:val="24"/>
                <w:szCs w:val="24"/>
              </w:rPr>
              <w:t>int Date::year() const{</w:t>
            </w:r>
          </w:p>
          <w:p w14:paraId="194D9D2B" w14:textId="77777777" w:rsidR="00CA173B" w:rsidRPr="00B173E0" w:rsidRDefault="00CA173B" w:rsidP="00B173E0">
            <w:pPr>
              <w:pStyle w:val="NoSpacing"/>
              <w:spacing w:line="276" w:lineRule="auto"/>
              <w:ind w:firstLine="0"/>
              <w:rPr>
                <w:sz w:val="24"/>
                <w:szCs w:val="24"/>
              </w:rPr>
            </w:pPr>
            <w:r w:rsidRPr="00B173E0">
              <w:rPr>
                <w:sz w:val="24"/>
                <w:szCs w:val="24"/>
              </w:rPr>
              <w:lastRenderedPageBreak/>
              <w:t>return ++y; // error : cố gắng thay đổi giá trị thành viên trong hàm const</w:t>
            </w:r>
          </w:p>
          <w:p w14:paraId="51932C39"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2832DC3D" w14:textId="77777777" w:rsidR="00CA173B" w:rsidRPr="00B173E0" w:rsidRDefault="00CA173B" w:rsidP="00B173E0">
      <w:pPr>
        <w:pStyle w:val="NoSpacing"/>
        <w:spacing w:line="276" w:lineRule="auto"/>
        <w:rPr>
          <w:sz w:val="24"/>
          <w:szCs w:val="24"/>
        </w:rPr>
      </w:pPr>
      <w:r w:rsidRPr="00B173E0">
        <w:rPr>
          <w:sz w:val="24"/>
          <w:szCs w:val="24"/>
        </w:rPr>
        <w:lastRenderedPageBreak/>
        <w:t>Khi một hàm thành viên const được định nghĩa bên ngoài lớp của nó, thì hậu tố const là bắt buộc.</w:t>
      </w:r>
    </w:p>
    <w:p w14:paraId="4237D505" w14:textId="77777777" w:rsidR="00CA173B" w:rsidRPr="00B173E0" w:rsidRDefault="00CA173B" w:rsidP="00B173E0">
      <w:pPr>
        <w:pStyle w:val="NoSpacing"/>
        <w:spacing w:line="276" w:lineRule="auto"/>
        <w:rPr>
          <w:sz w:val="24"/>
          <w:szCs w:val="24"/>
        </w:rPr>
      </w:pPr>
      <w:r w:rsidRPr="00B173E0">
        <w:rPr>
          <w:sz w:val="24"/>
          <w:szCs w:val="24"/>
        </w:rPr>
        <w:t>Nói cách khác, const là một phần của kiểu Date :: day (), Date :: month () và Date ::</w:t>
      </w:r>
      <w:ins w:id="13" w:author="Kim Thoa">
        <w:r w:rsidRPr="00B173E0">
          <w:rPr>
            <w:sz w:val="24"/>
            <w:szCs w:val="24"/>
          </w:rPr>
          <w:t>year ().</w:t>
        </w:r>
      </w:ins>
      <w:r w:rsidRPr="00B173E0">
        <w:rPr>
          <w:sz w:val="24"/>
          <w:szCs w:val="24"/>
        </w:rPr>
        <w:t xml:space="preserve"> </w:t>
      </w:r>
    </w:p>
    <w:p w14:paraId="72F3F7E1" w14:textId="77777777" w:rsidR="00CA173B" w:rsidRPr="00B173E0" w:rsidRDefault="00CA173B" w:rsidP="00B173E0">
      <w:pPr>
        <w:pStyle w:val="NoSpacing"/>
        <w:spacing w:line="276" w:lineRule="auto"/>
        <w:rPr>
          <w:sz w:val="24"/>
          <w:szCs w:val="24"/>
        </w:rPr>
      </w:pPr>
      <w:r w:rsidRPr="00B173E0">
        <w:rPr>
          <w:sz w:val="24"/>
          <w:szCs w:val="24"/>
        </w:rPr>
        <w:t xml:space="preserve">Một hàm thành viên const có thể được gọi cho cả các đối tượng const và không phải </w:t>
      </w:r>
    </w:p>
    <w:p w14:paraId="1479757E" w14:textId="77777777" w:rsidR="00CA173B" w:rsidRPr="00B173E0" w:rsidRDefault="00CA173B" w:rsidP="00B173E0">
      <w:pPr>
        <w:pStyle w:val="NoSpacing"/>
        <w:spacing w:line="276" w:lineRule="auto"/>
        <w:rPr>
          <w:sz w:val="24"/>
          <w:szCs w:val="24"/>
        </w:rPr>
      </w:pPr>
      <w:r w:rsidRPr="00B173E0">
        <w:rPr>
          <w:sz w:val="24"/>
          <w:szCs w:val="24"/>
        </w:rPr>
        <w:t xml:space="preserve">const, trong khi một hàm thành viên không phải const chỉ có thể được gọi cho các </w:t>
      </w:r>
    </w:p>
    <w:p w14:paraId="129D14E7" w14:textId="77777777" w:rsidR="00CA173B" w:rsidRPr="00B173E0" w:rsidRDefault="00CA173B" w:rsidP="00B173E0">
      <w:pPr>
        <w:pStyle w:val="NoSpacing"/>
        <w:spacing w:line="276" w:lineRule="auto"/>
        <w:rPr>
          <w:sz w:val="24"/>
          <w:szCs w:val="24"/>
        </w:rPr>
      </w:pPr>
      <w:r w:rsidRPr="00B173E0">
        <w:rPr>
          <w:sz w:val="24"/>
          <w:szCs w:val="24"/>
        </w:rPr>
        <w:t xml:space="preserve">đối tượng không phải const. </w:t>
      </w:r>
    </w:p>
    <w:p w14:paraId="2F37A940" w14:textId="7276D798" w:rsidR="00CA173B" w:rsidRPr="00B173E0" w:rsidRDefault="00AF10F6" w:rsidP="00B173E0">
      <w:pPr>
        <w:pStyle w:val="Heading3"/>
        <w:spacing w:line="276" w:lineRule="auto"/>
        <w:rPr>
          <w:rFonts w:ascii="Times New Roman" w:hAnsi="Times New Roman" w:cs="Times New Roman"/>
        </w:rPr>
      </w:pPr>
      <w:bookmarkStart w:id="14" w:name="_Toc119839164"/>
      <w:r w:rsidRPr="00B173E0">
        <w:rPr>
          <w:rFonts w:ascii="Times New Roman" w:hAnsi="Times New Roman" w:cs="Times New Roman"/>
        </w:rPr>
        <w:t>1.1.4</w:t>
      </w:r>
      <w:r w:rsidR="00CA173B" w:rsidRPr="00B173E0">
        <w:rPr>
          <w:rFonts w:ascii="Times New Roman" w:hAnsi="Times New Roman" w:cs="Times New Roman"/>
        </w:rPr>
        <w:t xml:space="preserve"> [static]Thành viên</w:t>
      </w:r>
      <w:bookmarkEnd w:id="14"/>
    </w:p>
    <w:p w14:paraId="0564D319" w14:textId="77777777" w:rsidR="00CA173B" w:rsidRPr="00B173E0" w:rsidRDefault="00CA173B" w:rsidP="00B173E0">
      <w:pPr>
        <w:pStyle w:val="NoSpacing"/>
        <w:spacing w:line="276" w:lineRule="auto"/>
        <w:rPr>
          <w:sz w:val="24"/>
          <w:szCs w:val="24"/>
        </w:rPr>
      </w:pPr>
      <w:r w:rsidRPr="00B173E0">
        <w:rPr>
          <w:sz w:val="24"/>
          <w:szCs w:val="24"/>
        </w:rPr>
        <w:t>Sự tiện lợi của giá trị mặc định cho Date được mua bằng cái giá của một vấn đề ẩn. Lớp Date trở nên phụ thuộc vào biến toàn cục Today. Lớp Date này chỉ có thể được sử dụng Today được định nghĩa và sử dụng chính xác bởi mọi đoạn mã. Đây là loại ràng buộc khiến một lớp trở nên vô nghĩa. Người dùng không hài lòng khi cố gắng sử dụng các lớp phụ thuộc ngữ cảnh như vậy và việc bảo trì trở nên lộn xộn. Có thể ‘‘ chỉ một biến toàn cục nhỏ ’’ không quá khó quản lý, nhưng kiểu đó dẫn đến mã không thể sử dụng ngoại trừ lập trình ban đầu của nó. nên tránh trường hợp này. chúng ta có thể thuận lợi khi không có sự cản trở của một biến toàn cầu có thể truy cập công khai. Một biến là một phần của một lớp, không phải là một phần của đối tượng lớp đó, được gọi là một thành viên STATIC. Có bản sao chính xác của thành viên STATIC thay vì một bản sao cho mỗi đối tượng, như đối với các thành viên NON STATIC thông thường. Tương tự, một hàm cần quyền truy cập vào các thành viên của một lớp, nhưng không cần được gọi cho một đối tượng cụ thể, được gọi là hàm thành viên STATIC. Đây là một thiết kế bảo toàn nghĩa của các giá trị phương thức khởi tạo mặc định cho Date mà không gặp các vấn đề bắt nguồn từ việc phụ thuộc khác</w:t>
      </w:r>
    </w:p>
    <w:tbl>
      <w:tblPr>
        <w:tblStyle w:val="TableGrid"/>
        <w:tblW w:w="0" w:type="auto"/>
        <w:tblLook w:val="04A0" w:firstRow="1" w:lastRow="0" w:firstColumn="1" w:lastColumn="0" w:noHBand="0" w:noVBand="1"/>
      </w:tblPr>
      <w:tblGrid>
        <w:gridCol w:w="9678"/>
      </w:tblGrid>
      <w:tr w:rsidR="00CA173B" w:rsidRPr="00B173E0" w14:paraId="2A6BC11F" w14:textId="77777777" w:rsidTr="00CA173B">
        <w:tc>
          <w:tcPr>
            <w:tcW w:w="9678" w:type="dxa"/>
          </w:tcPr>
          <w:p w14:paraId="08030734" w14:textId="77777777" w:rsidR="00CA173B" w:rsidRPr="00B173E0" w:rsidRDefault="00CA173B" w:rsidP="00B173E0">
            <w:pPr>
              <w:pStyle w:val="NoSpacing"/>
              <w:spacing w:line="276" w:lineRule="auto"/>
              <w:ind w:firstLine="0"/>
              <w:rPr>
                <w:sz w:val="24"/>
                <w:szCs w:val="24"/>
              </w:rPr>
            </w:pPr>
            <w:r w:rsidRPr="00B173E0">
              <w:rPr>
                <w:sz w:val="24"/>
                <w:szCs w:val="24"/>
              </w:rPr>
              <w:t>class Date {</w:t>
            </w:r>
          </w:p>
          <w:p w14:paraId="7738144E" w14:textId="77777777" w:rsidR="00CA173B" w:rsidRPr="00B173E0" w:rsidRDefault="00CA173B" w:rsidP="00B173E0">
            <w:pPr>
              <w:pStyle w:val="NoSpacing"/>
              <w:spacing w:line="276" w:lineRule="auto"/>
              <w:ind w:firstLine="0"/>
              <w:rPr>
                <w:sz w:val="24"/>
                <w:szCs w:val="24"/>
              </w:rPr>
            </w:pPr>
            <w:r w:rsidRPr="00B173E0">
              <w:rPr>
                <w:sz w:val="24"/>
                <w:szCs w:val="24"/>
              </w:rPr>
              <w:t>int d, m, y;</w:t>
            </w:r>
          </w:p>
          <w:p w14:paraId="3D6FD9F0" w14:textId="77777777" w:rsidR="00CA173B" w:rsidRPr="00B173E0" w:rsidRDefault="00CA173B" w:rsidP="00B173E0">
            <w:pPr>
              <w:pStyle w:val="NoSpacing"/>
              <w:spacing w:line="276" w:lineRule="auto"/>
              <w:ind w:firstLine="0"/>
              <w:rPr>
                <w:sz w:val="24"/>
                <w:szCs w:val="24"/>
              </w:rPr>
            </w:pPr>
            <w:r w:rsidRPr="00B173E0">
              <w:rPr>
                <w:sz w:val="24"/>
                <w:szCs w:val="24"/>
              </w:rPr>
              <w:t>static Date default_date;</w:t>
            </w:r>
          </w:p>
          <w:p w14:paraId="0708B1B8" w14:textId="77777777" w:rsidR="00CA173B" w:rsidRPr="00B173E0" w:rsidRDefault="00CA173B" w:rsidP="00B173E0">
            <w:pPr>
              <w:pStyle w:val="NoSpacing"/>
              <w:spacing w:line="276" w:lineRule="auto"/>
              <w:ind w:firstLine="0"/>
              <w:rPr>
                <w:sz w:val="24"/>
                <w:szCs w:val="24"/>
              </w:rPr>
            </w:pPr>
            <w:r w:rsidRPr="00B173E0">
              <w:rPr>
                <w:sz w:val="24"/>
                <w:szCs w:val="24"/>
              </w:rPr>
              <w:t>public:</w:t>
            </w:r>
          </w:p>
          <w:p w14:paraId="7396980A" w14:textId="77777777" w:rsidR="00CA173B" w:rsidRPr="00B173E0" w:rsidRDefault="00CA173B" w:rsidP="00B173E0">
            <w:pPr>
              <w:pStyle w:val="NoSpacing"/>
              <w:spacing w:line="276" w:lineRule="auto"/>
              <w:ind w:firstLine="0"/>
              <w:rPr>
                <w:sz w:val="24"/>
                <w:szCs w:val="24"/>
              </w:rPr>
            </w:pPr>
            <w:r w:rsidRPr="00B173E0">
              <w:rPr>
                <w:sz w:val="24"/>
                <w:szCs w:val="24"/>
              </w:rPr>
              <w:t>Date(int dd =0, int mm =0, int yy =0);</w:t>
            </w:r>
          </w:p>
          <w:p w14:paraId="73539A50"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6953D171" w14:textId="77777777" w:rsidR="00CA173B" w:rsidRPr="00B173E0" w:rsidRDefault="00CA173B" w:rsidP="00B173E0">
            <w:pPr>
              <w:pStyle w:val="NoSpacing"/>
              <w:spacing w:line="276" w:lineRule="auto"/>
              <w:ind w:firstLine="0"/>
              <w:rPr>
                <w:sz w:val="24"/>
                <w:szCs w:val="24"/>
              </w:rPr>
            </w:pPr>
            <w:r w:rsidRPr="00B173E0">
              <w:rPr>
                <w:sz w:val="24"/>
                <w:szCs w:val="24"/>
              </w:rPr>
              <w:t>static void set_default(int dd, int mm, int yy); // set default_date to Date(dd,m</w:t>
            </w:r>
          </w:p>
          <w:p w14:paraId="4F96C8EC" w14:textId="77777777" w:rsidR="00CA173B" w:rsidRPr="00B173E0" w:rsidRDefault="00CA173B" w:rsidP="00B173E0">
            <w:pPr>
              <w:pStyle w:val="NoSpacing"/>
              <w:spacing w:line="276" w:lineRule="auto"/>
              <w:ind w:firstLine="0"/>
              <w:rPr>
                <w:sz w:val="24"/>
                <w:szCs w:val="24"/>
              </w:rPr>
            </w:pPr>
            <w:r w:rsidRPr="00B173E0">
              <w:rPr>
                <w:sz w:val="24"/>
                <w:szCs w:val="24"/>
              </w:rPr>
              <w:t>m,yy)</w:t>
            </w:r>
          </w:p>
          <w:p w14:paraId="66A6DCA6"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02DC7C8F" w14:textId="77777777" w:rsidR="00CA173B" w:rsidRPr="00B173E0" w:rsidRDefault="00CA173B" w:rsidP="00B173E0">
      <w:pPr>
        <w:pStyle w:val="NoSpacing"/>
        <w:spacing w:line="276" w:lineRule="auto"/>
        <w:rPr>
          <w:sz w:val="24"/>
          <w:szCs w:val="24"/>
        </w:rPr>
      </w:pPr>
      <w:r w:rsidRPr="00B173E0">
        <w:rPr>
          <w:sz w:val="24"/>
          <w:szCs w:val="24"/>
        </w:rPr>
        <w:t>Bây giờ chúng ta có thể xác định hàm tạo DATE để sử dụng default_date</w:t>
      </w:r>
    </w:p>
    <w:p w14:paraId="5FA33990" w14:textId="3086D7C6" w:rsidR="00CA173B" w:rsidRPr="00B173E0" w:rsidRDefault="00AF10F6" w:rsidP="00B173E0">
      <w:pPr>
        <w:spacing w:line="276" w:lineRule="auto"/>
        <w:rPr>
          <w:sz w:val="24"/>
          <w:szCs w:val="24"/>
        </w:rPr>
      </w:pPr>
      <w:r w:rsidRPr="00B173E0">
        <w:rPr>
          <w:sz w:val="24"/>
          <w:szCs w:val="24"/>
        </w:rPr>
        <w:t>1.1.</w:t>
      </w:r>
      <w:r w:rsidR="00CA173B" w:rsidRPr="00B173E0">
        <w:rPr>
          <w:sz w:val="24"/>
          <w:szCs w:val="24"/>
        </w:rPr>
        <w:t>4.1 Các loại thành viên</w:t>
      </w:r>
    </w:p>
    <w:p w14:paraId="13E42B53" w14:textId="77777777" w:rsidR="00CA173B" w:rsidRPr="00B173E0" w:rsidRDefault="00CA173B" w:rsidP="00B173E0">
      <w:pPr>
        <w:pStyle w:val="NoSpacing"/>
        <w:spacing w:line="276" w:lineRule="auto"/>
        <w:rPr>
          <w:sz w:val="24"/>
          <w:szCs w:val="24"/>
        </w:rPr>
      </w:pPr>
      <w:r w:rsidRPr="00B173E0">
        <w:rPr>
          <w:sz w:val="24"/>
          <w:szCs w:val="24"/>
        </w:rPr>
        <w:t xml:space="preserve">Các kiểu và các kiểu bí danh kiểu có thể là thành viên của một lớp. Ví dụ: template&lt;typename T&gt; </w:t>
      </w:r>
    </w:p>
    <w:p w14:paraId="335EC9BF" w14:textId="77777777" w:rsidR="00CA173B" w:rsidRPr="00B173E0" w:rsidRDefault="00CA173B" w:rsidP="00B173E0">
      <w:pPr>
        <w:pStyle w:val="NoSpacing"/>
        <w:spacing w:line="276" w:lineRule="auto"/>
        <w:rPr>
          <w:sz w:val="24"/>
          <w:szCs w:val="24"/>
        </w:rPr>
      </w:pPr>
      <w:r w:rsidRPr="00B173E0">
        <w:rPr>
          <w:sz w:val="24"/>
          <w:szCs w:val="24"/>
        </w:rPr>
        <w:t>Một lớp thành viên (thường được gọi là lớp lồng nhau) có thể tham chiếu đến các kiểu và các thành viên static của lớp bao quanh nó. Nó chỉ có thể tham chiếu đến các thành viên non static khi nó được cung cấp một đối tượng của lớp bao quanh để tham chiếu đến.</w:t>
      </w:r>
    </w:p>
    <w:p w14:paraId="566E7FE0" w14:textId="77777777" w:rsidR="00CA173B" w:rsidRPr="00B173E0" w:rsidRDefault="00CA173B" w:rsidP="00B173E0">
      <w:pPr>
        <w:pStyle w:val="NoSpacing"/>
        <w:spacing w:line="276" w:lineRule="auto"/>
        <w:rPr>
          <w:sz w:val="24"/>
          <w:szCs w:val="24"/>
        </w:rPr>
      </w:pPr>
      <w:r w:rsidRPr="00B173E0">
        <w:rPr>
          <w:sz w:val="24"/>
          <w:szCs w:val="24"/>
        </w:rPr>
        <w:t>Các lớp thành viên là một sự tiện lợi về mặt ký hiệu hơn là một tính năng có tầm quan trọng cơ bản. Mặt khác, bí danh thành viên rất quan trọng như là cơ sở của kỹ thuật lập trình chung dựa trên các kiểu liên kết. Enum thành viên thường là một sự thay thế cho các lớp enum.</w:t>
      </w:r>
    </w:p>
    <w:p w14:paraId="682C85E5" w14:textId="4C36C85B" w:rsidR="00CA173B" w:rsidRPr="00B173E0" w:rsidRDefault="00AF10F6" w:rsidP="00B173E0">
      <w:pPr>
        <w:pStyle w:val="Heading3"/>
        <w:spacing w:line="276" w:lineRule="auto"/>
        <w:rPr>
          <w:rFonts w:ascii="Times New Roman" w:hAnsi="Times New Roman" w:cs="Times New Roman"/>
        </w:rPr>
      </w:pPr>
      <w:bookmarkStart w:id="15" w:name="_Toc119839165"/>
      <w:r w:rsidRPr="00B173E0">
        <w:rPr>
          <w:rFonts w:ascii="Times New Roman" w:hAnsi="Times New Roman" w:cs="Times New Roman"/>
        </w:rPr>
        <w:lastRenderedPageBreak/>
        <w:t>1.1.5</w:t>
      </w:r>
      <w:r w:rsidR="00CA173B" w:rsidRPr="00B173E0">
        <w:rPr>
          <w:rFonts w:ascii="Times New Roman" w:hAnsi="Times New Roman" w:cs="Times New Roman"/>
        </w:rPr>
        <w:t xml:space="preserve"> Nạp chồng toán tử</w:t>
      </w:r>
      <w:bookmarkEnd w:id="15"/>
    </w:p>
    <w:tbl>
      <w:tblPr>
        <w:tblStyle w:val="TableGrid"/>
        <w:tblW w:w="0" w:type="auto"/>
        <w:tblLook w:val="04A0" w:firstRow="1" w:lastRow="0" w:firstColumn="1" w:lastColumn="0" w:noHBand="0" w:noVBand="1"/>
      </w:tblPr>
      <w:tblGrid>
        <w:gridCol w:w="9678"/>
      </w:tblGrid>
      <w:tr w:rsidR="00CA173B" w:rsidRPr="00B173E0" w14:paraId="2448F825" w14:textId="77777777" w:rsidTr="00CA173B">
        <w:tc>
          <w:tcPr>
            <w:tcW w:w="9678" w:type="dxa"/>
          </w:tcPr>
          <w:p w14:paraId="0F199403" w14:textId="77777777" w:rsidR="00CA173B" w:rsidRPr="00B173E0" w:rsidRDefault="00CA173B" w:rsidP="00B173E0">
            <w:pPr>
              <w:pStyle w:val="NoSpacing"/>
              <w:spacing w:line="276" w:lineRule="auto"/>
              <w:ind w:firstLine="0"/>
              <w:rPr>
                <w:sz w:val="24"/>
                <w:szCs w:val="24"/>
              </w:rPr>
            </w:pPr>
            <w:r w:rsidRPr="00B173E0">
              <w:rPr>
                <w:sz w:val="24"/>
                <w:szCs w:val="24"/>
              </w:rPr>
              <w:t>bool operator!=(Date, Date); // toán tử khác</w:t>
            </w:r>
          </w:p>
          <w:p w14:paraId="634FE731" w14:textId="77777777" w:rsidR="00CA173B" w:rsidRPr="00B173E0" w:rsidRDefault="00CA173B" w:rsidP="00B173E0">
            <w:pPr>
              <w:pStyle w:val="NoSpacing"/>
              <w:spacing w:line="276" w:lineRule="auto"/>
              <w:ind w:firstLine="0"/>
              <w:rPr>
                <w:sz w:val="24"/>
                <w:szCs w:val="24"/>
              </w:rPr>
            </w:pPr>
            <w:r w:rsidRPr="00B173E0">
              <w:rPr>
                <w:sz w:val="24"/>
                <w:szCs w:val="24"/>
              </w:rPr>
              <w:t>bool operator&lt;(Date, Date); // toán tử bé hơn</w:t>
            </w:r>
          </w:p>
          <w:p w14:paraId="0B65342C" w14:textId="77777777" w:rsidR="00CA173B" w:rsidRPr="00B173E0" w:rsidRDefault="00CA173B" w:rsidP="00B173E0">
            <w:pPr>
              <w:pStyle w:val="NoSpacing"/>
              <w:spacing w:line="276" w:lineRule="auto"/>
              <w:ind w:firstLine="0"/>
              <w:rPr>
                <w:sz w:val="24"/>
                <w:szCs w:val="24"/>
              </w:rPr>
            </w:pPr>
            <w:r w:rsidRPr="00B173E0">
              <w:rPr>
                <w:sz w:val="24"/>
                <w:szCs w:val="24"/>
              </w:rPr>
              <w:t>bool operator&gt;(Date, Date); // toán tử lớn hơn</w:t>
            </w:r>
          </w:p>
          <w:p w14:paraId="448F28A4"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4316FF4F" w14:textId="77777777" w:rsidR="00CA173B" w:rsidRPr="00B173E0" w:rsidRDefault="00CA173B" w:rsidP="00B173E0">
            <w:pPr>
              <w:pStyle w:val="NoSpacing"/>
              <w:spacing w:line="276" w:lineRule="auto"/>
              <w:ind w:firstLine="0"/>
              <w:rPr>
                <w:sz w:val="24"/>
                <w:szCs w:val="24"/>
              </w:rPr>
            </w:pPr>
            <w:r w:rsidRPr="00B173E0">
              <w:rPr>
                <w:sz w:val="24"/>
                <w:szCs w:val="24"/>
              </w:rPr>
              <w:t>Date&amp; operator++(Date&amp; d) { return d.add_day(1); } // toán tử tăng Date lên 1 ngà</w:t>
            </w:r>
          </w:p>
          <w:p w14:paraId="644D4A78" w14:textId="77777777" w:rsidR="00CA173B" w:rsidRPr="00B173E0" w:rsidRDefault="00CA173B" w:rsidP="00B173E0">
            <w:pPr>
              <w:pStyle w:val="NoSpacing"/>
              <w:spacing w:line="276" w:lineRule="auto"/>
              <w:ind w:firstLine="0"/>
              <w:rPr>
                <w:sz w:val="24"/>
                <w:szCs w:val="24"/>
              </w:rPr>
            </w:pPr>
            <w:r w:rsidRPr="00B173E0">
              <w:rPr>
                <w:sz w:val="24"/>
                <w:szCs w:val="24"/>
              </w:rPr>
              <w:t>y</w:t>
            </w:r>
          </w:p>
          <w:p w14:paraId="042ED675" w14:textId="77777777" w:rsidR="00CA173B" w:rsidRPr="00B173E0" w:rsidRDefault="00CA173B" w:rsidP="00B173E0">
            <w:pPr>
              <w:pStyle w:val="NoSpacing"/>
              <w:spacing w:line="276" w:lineRule="auto"/>
              <w:ind w:firstLine="0"/>
              <w:rPr>
                <w:sz w:val="24"/>
                <w:szCs w:val="24"/>
              </w:rPr>
            </w:pPr>
            <w:r w:rsidRPr="00B173E0">
              <w:rPr>
                <w:sz w:val="24"/>
                <w:szCs w:val="24"/>
              </w:rPr>
              <w:t>Date&amp; operator−−(Date&amp; d) { return d.add_day(−1); } // toán tử giảm Date xuống 1</w:t>
            </w:r>
          </w:p>
          <w:p w14:paraId="13E5F975" w14:textId="77777777" w:rsidR="00CA173B" w:rsidRPr="00B173E0" w:rsidRDefault="00CA173B" w:rsidP="00B173E0">
            <w:pPr>
              <w:pStyle w:val="NoSpacing"/>
              <w:spacing w:line="276" w:lineRule="auto"/>
              <w:ind w:firstLine="0"/>
              <w:rPr>
                <w:sz w:val="24"/>
                <w:szCs w:val="24"/>
              </w:rPr>
            </w:pPr>
            <w:r w:rsidRPr="00B173E0">
              <w:rPr>
                <w:sz w:val="24"/>
                <w:szCs w:val="24"/>
              </w:rPr>
              <w:t>ngày</w:t>
            </w:r>
          </w:p>
          <w:p w14:paraId="789FC4C2" w14:textId="77777777" w:rsidR="00CA173B" w:rsidRPr="00B173E0" w:rsidRDefault="00CA173B" w:rsidP="00B173E0">
            <w:pPr>
              <w:pStyle w:val="NoSpacing"/>
              <w:spacing w:line="276" w:lineRule="auto"/>
              <w:ind w:firstLine="0"/>
              <w:rPr>
                <w:sz w:val="24"/>
                <w:szCs w:val="24"/>
              </w:rPr>
            </w:pPr>
            <w:r w:rsidRPr="00B173E0">
              <w:rPr>
                <w:sz w:val="24"/>
                <w:szCs w:val="24"/>
              </w:rPr>
              <w:t>Date&amp; operator+=(Date&amp; d, int n) { return d.add_day(n); } // cộng thêm n ngày</w:t>
            </w:r>
          </w:p>
          <w:p w14:paraId="244C3CB7" w14:textId="77777777" w:rsidR="00CA173B" w:rsidRPr="00B173E0" w:rsidRDefault="00CA173B" w:rsidP="00B173E0">
            <w:pPr>
              <w:pStyle w:val="NoSpacing"/>
              <w:spacing w:line="276" w:lineRule="auto"/>
              <w:ind w:firstLine="0"/>
              <w:rPr>
                <w:sz w:val="24"/>
                <w:szCs w:val="24"/>
              </w:rPr>
            </w:pPr>
            <w:r w:rsidRPr="00B173E0">
              <w:rPr>
                <w:sz w:val="24"/>
                <w:szCs w:val="24"/>
              </w:rPr>
              <w:t>Date&amp; operator−=(Date&amp; d, int n) { return d.add_day(−n); } // trừ n ngày</w:t>
            </w:r>
          </w:p>
          <w:p w14:paraId="1BC2043C" w14:textId="77777777" w:rsidR="00CA173B" w:rsidRPr="00B173E0" w:rsidRDefault="00CA173B" w:rsidP="00B173E0">
            <w:pPr>
              <w:pStyle w:val="NoSpacing"/>
              <w:spacing w:line="276" w:lineRule="auto"/>
              <w:ind w:firstLine="0"/>
              <w:rPr>
                <w:sz w:val="24"/>
                <w:szCs w:val="24"/>
              </w:rPr>
            </w:pPr>
            <w:r w:rsidRPr="00B173E0">
              <w:rPr>
                <w:sz w:val="24"/>
                <w:szCs w:val="24"/>
              </w:rPr>
              <w:t>Date operator+(Date d, int n) { return d+=n; } // cộng n ngày</w:t>
            </w:r>
          </w:p>
          <w:p w14:paraId="7D293DC5" w14:textId="77777777" w:rsidR="00CA173B" w:rsidRPr="00B173E0" w:rsidRDefault="00CA173B" w:rsidP="00B173E0">
            <w:pPr>
              <w:pStyle w:val="NoSpacing"/>
              <w:spacing w:line="276" w:lineRule="auto"/>
              <w:ind w:firstLine="0"/>
              <w:rPr>
                <w:sz w:val="24"/>
                <w:szCs w:val="24"/>
              </w:rPr>
            </w:pPr>
            <w:r w:rsidRPr="00B173E0">
              <w:rPr>
                <w:sz w:val="24"/>
                <w:szCs w:val="24"/>
              </w:rPr>
              <w:t>Date operator−(Date d, int n) { return d+=n; } // trừ n ngày</w:t>
            </w:r>
          </w:p>
          <w:p w14:paraId="3233B5D0" w14:textId="77777777" w:rsidR="00CA173B" w:rsidRPr="00B173E0" w:rsidRDefault="00CA173B" w:rsidP="00B173E0">
            <w:pPr>
              <w:pStyle w:val="NoSpacing"/>
              <w:spacing w:line="276" w:lineRule="auto"/>
              <w:ind w:firstLine="0"/>
              <w:rPr>
                <w:sz w:val="24"/>
                <w:szCs w:val="24"/>
              </w:rPr>
            </w:pPr>
            <w:r w:rsidRPr="00B173E0">
              <w:rPr>
                <w:sz w:val="24"/>
                <w:szCs w:val="24"/>
              </w:rPr>
              <w:t>ostream&amp; operator&lt;&lt;(ostream&amp;, Date d); // output</w:t>
            </w:r>
          </w:p>
          <w:p w14:paraId="04D2C129" w14:textId="77777777" w:rsidR="00CA173B" w:rsidRPr="00B173E0" w:rsidRDefault="00CA173B" w:rsidP="00B173E0">
            <w:pPr>
              <w:pStyle w:val="NoSpacing"/>
              <w:spacing w:line="276" w:lineRule="auto"/>
              <w:ind w:firstLine="0"/>
              <w:rPr>
                <w:sz w:val="24"/>
                <w:szCs w:val="24"/>
              </w:rPr>
            </w:pPr>
            <w:r w:rsidRPr="00B173E0">
              <w:rPr>
                <w:sz w:val="24"/>
                <w:szCs w:val="24"/>
              </w:rPr>
              <w:t>istream&amp; operator&gt;&gt;(istream&amp;, Date&amp; d); // input</w:t>
            </w:r>
          </w:p>
        </w:tc>
      </w:tr>
    </w:tbl>
    <w:p w14:paraId="1E646A67" w14:textId="77777777" w:rsidR="00CA173B" w:rsidRPr="00B173E0" w:rsidRDefault="00CA173B" w:rsidP="00B173E0">
      <w:pPr>
        <w:pStyle w:val="NoSpacing"/>
        <w:spacing w:line="276" w:lineRule="auto"/>
        <w:rPr>
          <w:sz w:val="24"/>
          <w:szCs w:val="24"/>
        </w:rPr>
      </w:pPr>
      <w:r w:rsidRPr="00B173E0">
        <w:rPr>
          <w:sz w:val="24"/>
          <w:szCs w:val="24"/>
        </w:rPr>
        <w:t>Các toán tử này được định nghĩa để tránh quá tải và hưởng lợi từ tra cứu phụ thuộc vào đối số. Đối với Date, những toán tử này có thể được coi là những tiện ích đơn thuần. Tuy nhiên, đối với nhiều loại - chẳng hạn như số phức, vectơ, và các đối tượng giống hàm - việc sử dụng các toán tử thông thường khiến mọi người cho rằng định nghĩa của họ gần như là bắt buộc. Đối với Date, tôi đã muốn cung cấp + = và - = dưới dạng các hàm thành viên thay vì add_day ().Lưu ý rằng việc gán và khởi tạo sao chép được cung cấp theo mặc định.</w:t>
      </w:r>
    </w:p>
    <w:p w14:paraId="0D52A56C" w14:textId="48AA41F0" w:rsidR="00CA173B" w:rsidRPr="00B173E0" w:rsidRDefault="00AF10F6" w:rsidP="00B173E0">
      <w:pPr>
        <w:pStyle w:val="Heading2"/>
        <w:spacing w:line="276" w:lineRule="auto"/>
        <w:rPr>
          <w:rFonts w:ascii="Times New Roman" w:hAnsi="Times New Roman" w:cs="Times New Roman"/>
          <w:sz w:val="24"/>
          <w:szCs w:val="24"/>
        </w:rPr>
      </w:pPr>
      <w:bookmarkStart w:id="16" w:name="_Toc119839166"/>
      <w:r w:rsidRPr="00B173E0">
        <w:rPr>
          <w:rFonts w:ascii="Times New Roman" w:hAnsi="Times New Roman" w:cs="Times New Roman"/>
          <w:sz w:val="24"/>
          <w:szCs w:val="24"/>
        </w:rPr>
        <w:t>1.2</w:t>
      </w:r>
      <w:r w:rsidR="00CA173B" w:rsidRPr="00B173E0">
        <w:rPr>
          <w:rFonts w:ascii="Times New Roman" w:hAnsi="Times New Roman" w:cs="Times New Roman"/>
          <w:sz w:val="24"/>
          <w:szCs w:val="24"/>
        </w:rPr>
        <w:t xml:space="preserve"> HÀM KHỞI TẠO, XÓA, SAO CHÉP VÀ DI CHUYỂN</w:t>
      </w:r>
      <w:bookmarkEnd w:id="16"/>
    </w:p>
    <w:p w14:paraId="36A0D5F5" w14:textId="241ECC31" w:rsidR="00CA173B" w:rsidRPr="00B173E0" w:rsidRDefault="00CA173B" w:rsidP="00B173E0">
      <w:pPr>
        <w:pStyle w:val="Heading3"/>
        <w:spacing w:line="276" w:lineRule="auto"/>
        <w:rPr>
          <w:rFonts w:ascii="Times New Roman" w:hAnsi="Times New Roman" w:cs="Times New Roman"/>
        </w:rPr>
      </w:pPr>
      <w:bookmarkStart w:id="17" w:name="_Toc119839167"/>
      <w:r w:rsidRPr="00B173E0">
        <w:rPr>
          <w:rFonts w:ascii="Times New Roman" w:hAnsi="Times New Roman" w:cs="Times New Roman"/>
        </w:rPr>
        <w:t>1.</w:t>
      </w:r>
      <w:r w:rsidR="00AF10F6" w:rsidRPr="00B173E0">
        <w:rPr>
          <w:rFonts w:ascii="Times New Roman" w:hAnsi="Times New Roman" w:cs="Times New Roman"/>
        </w:rPr>
        <w:t>2.1</w:t>
      </w:r>
      <w:r w:rsidRPr="00B173E0">
        <w:rPr>
          <w:rFonts w:ascii="Times New Roman" w:hAnsi="Times New Roman" w:cs="Times New Roman"/>
        </w:rPr>
        <w:t xml:space="preserve"> Giới thiệu</w:t>
      </w:r>
      <w:bookmarkEnd w:id="17"/>
    </w:p>
    <w:p w14:paraId="533CFAE9" w14:textId="77777777" w:rsidR="00CA173B" w:rsidRPr="00B173E0" w:rsidRDefault="00CA173B" w:rsidP="00B173E0">
      <w:pPr>
        <w:pStyle w:val="NoSpacing"/>
        <w:spacing w:line="276" w:lineRule="auto"/>
        <w:rPr>
          <w:sz w:val="24"/>
          <w:szCs w:val="24"/>
        </w:rPr>
      </w:pPr>
      <w:r w:rsidRPr="00B173E0">
        <w:rPr>
          <w:sz w:val="24"/>
          <w:szCs w:val="24"/>
        </w:rPr>
        <w:t>Chương này tập trung vào các khía cạnh kỹ thuật ‘‘ vòng đời ’’ của đối tượng: Làm cách nào để chúng ta tạo một đối tượng, cách chúng ta sao chép nó, cách chúng ta di chuyển nó và làm cách nào để dọn dẹp nó sau khi nó biến mất? Định nghĩa thích hợp của '' copy '' và '' move '' là gì?</w:t>
      </w:r>
    </w:p>
    <w:p w14:paraId="65728D7D" w14:textId="4E996EDF" w:rsidR="00CA173B" w:rsidRPr="00B173E0" w:rsidRDefault="00AF10F6" w:rsidP="00B173E0">
      <w:pPr>
        <w:pStyle w:val="Heading3"/>
        <w:spacing w:line="276" w:lineRule="auto"/>
        <w:rPr>
          <w:rFonts w:ascii="Times New Roman" w:hAnsi="Times New Roman" w:cs="Times New Roman"/>
        </w:rPr>
      </w:pPr>
      <w:bookmarkStart w:id="18" w:name="_Toc119839168"/>
      <w:r w:rsidRPr="00B173E0">
        <w:rPr>
          <w:rFonts w:ascii="Times New Roman" w:hAnsi="Times New Roman" w:cs="Times New Roman"/>
        </w:rPr>
        <w:t>1.2.2</w:t>
      </w:r>
      <w:r w:rsidR="00CA173B" w:rsidRPr="00B173E0">
        <w:rPr>
          <w:rFonts w:ascii="Times New Roman" w:hAnsi="Times New Roman" w:cs="Times New Roman"/>
        </w:rPr>
        <w:t xml:space="preserve"> Hàm tạo và hàm hủy</w:t>
      </w:r>
      <w:bookmarkEnd w:id="18"/>
    </w:p>
    <w:p w14:paraId="76AAF43C" w14:textId="77777777" w:rsidR="00CA173B" w:rsidRPr="00B173E0" w:rsidRDefault="00CA173B" w:rsidP="00B173E0">
      <w:pPr>
        <w:pStyle w:val="NoSpacing"/>
        <w:spacing w:line="276" w:lineRule="auto"/>
        <w:rPr>
          <w:sz w:val="24"/>
          <w:szCs w:val="24"/>
        </w:rPr>
      </w:pPr>
      <w:r w:rsidRPr="00B173E0">
        <w:rPr>
          <w:sz w:val="24"/>
          <w:szCs w:val="24"/>
        </w:rPr>
        <w:t xml:space="preserve">Chúng ta có thể chỉ định cách khởi tạo một đối tượng của một lớp bằng cách định nghĩa một phương thức khởi tạo. Để bổ sung cho các hàm tạo, chúng ta có thể xác định một hàm hủy để đảm bảo '' dọn dẹp '' tại điểm phá hủyđối tượng (ví dụ: khi nó vượt ra khỏi phạm vi). Một số thao tác hiệu quả nhất để quản lý tài nguyên trong C++ dựa trên các cặp hàm tạo / hủy. Vì vậy, các kỹ thuật khác dựa trên một cặp hành động, chẳng hạn như thực hiện / hoàn tác, bắt đầu / dừng, trước / sau, v.v. </w:t>
      </w:r>
    </w:p>
    <w:p w14:paraId="17689D5B" w14:textId="77777777" w:rsidR="00CA173B" w:rsidRPr="00B173E0" w:rsidRDefault="00CA173B" w:rsidP="00B173E0">
      <w:pPr>
        <w:pStyle w:val="NoSpacing"/>
        <w:spacing w:line="276" w:lineRule="auto"/>
        <w:rPr>
          <w:sz w:val="24"/>
          <w:szCs w:val="24"/>
        </w:rPr>
      </w:pPr>
      <w:r w:rsidRPr="00B173E0">
        <w:rPr>
          <w:sz w:val="24"/>
          <w:szCs w:val="24"/>
        </w:rPr>
        <w:t>Ví dụ:</w:t>
      </w:r>
    </w:p>
    <w:tbl>
      <w:tblPr>
        <w:tblStyle w:val="TableGrid"/>
        <w:tblW w:w="0" w:type="auto"/>
        <w:tblLook w:val="04A0" w:firstRow="1" w:lastRow="0" w:firstColumn="1" w:lastColumn="0" w:noHBand="0" w:noVBand="1"/>
      </w:tblPr>
      <w:tblGrid>
        <w:gridCol w:w="9678"/>
      </w:tblGrid>
      <w:tr w:rsidR="00CA173B" w:rsidRPr="00B173E0" w14:paraId="5010006A" w14:textId="77777777" w:rsidTr="00CA173B">
        <w:tc>
          <w:tcPr>
            <w:tcW w:w="9678" w:type="dxa"/>
          </w:tcPr>
          <w:p w14:paraId="236973C4" w14:textId="77777777" w:rsidR="00CA173B" w:rsidRPr="00B173E0" w:rsidRDefault="00CA173B" w:rsidP="00B173E0">
            <w:pPr>
              <w:pStyle w:val="NoSpacing"/>
              <w:spacing w:line="276" w:lineRule="auto"/>
              <w:ind w:firstLine="0"/>
              <w:rPr>
                <w:sz w:val="24"/>
                <w:szCs w:val="24"/>
              </w:rPr>
            </w:pPr>
            <w:r w:rsidRPr="00B173E0">
              <w:rPr>
                <w:sz w:val="24"/>
                <w:szCs w:val="24"/>
              </w:rPr>
              <w:t>struct Tracer {</w:t>
            </w:r>
          </w:p>
          <w:p w14:paraId="1F8AF987" w14:textId="77777777" w:rsidR="00CA173B" w:rsidRPr="00B173E0" w:rsidRDefault="00CA173B" w:rsidP="00B173E0">
            <w:pPr>
              <w:pStyle w:val="NoSpacing"/>
              <w:spacing w:line="276" w:lineRule="auto"/>
              <w:ind w:firstLine="0"/>
              <w:rPr>
                <w:sz w:val="24"/>
                <w:szCs w:val="24"/>
              </w:rPr>
            </w:pPr>
            <w:r w:rsidRPr="00B173E0">
              <w:rPr>
                <w:sz w:val="24"/>
                <w:szCs w:val="24"/>
              </w:rPr>
              <w:t xml:space="preserve"> string mess;</w:t>
            </w:r>
          </w:p>
          <w:p w14:paraId="319362EC" w14:textId="77777777" w:rsidR="00CA173B" w:rsidRPr="00B173E0" w:rsidRDefault="00CA173B" w:rsidP="00B173E0">
            <w:pPr>
              <w:pStyle w:val="NoSpacing"/>
              <w:spacing w:line="276" w:lineRule="auto"/>
              <w:ind w:firstLine="0"/>
              <w:rPr>
                <w:sz w:val="24"/>
                <w:szCs w:val="24"/>
              </w:rPr>
            </w:pPr>
            <w:r w:rsidRPr="00B173E0">
              <w:rPr>
                <w:sz w:val="24"/>
                <w:szCs w:val="24"/>
              </w:rPr>
              <w:t xml:space="preserve"> Tracer(const string&amp; s) :mess{s} { cout &lt;&lt; mess; }</w:t>
            </w:r>
          </w:p>
          <w:p w14:paraId="7E46B805" w14:textId="77777777" w:rsidR="00CA173B" w:rsidRPr="00B173E0" w:rsidRDefault="00CA173B" w:rsidP="00B173E0">
            <w:pPr>
              <w:pStyle w:val="NoSpacing"/>
              <w:spacing w:line="276" w:lineRule="auto"/>
              <w:ind w:firstLine="0"/>
              <w:rPr>
                <w:sz w:val="24"/>
                <w:szCs w:val="24"/>
              </w:rPr>
            </w:pPr>
            <w:r w:rsidRPr="00B173E0">
              <w:rPr>
                <w:sz w:val="24"/>
                <w:szCs w:val="24"/>
              </w:rPr>
              <w:t xml:space="preserve"> ~Tracer() {cout &lt;&lt; "˜" &lt;&lt; mess; }</w:t>
            </w:r>
          </w:p>
          <w:p w14:paraId="7A0E922C"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1C0A93A7" w14:textId="77777777" w:rsidR="00CA173B" w:rsidRPr="00B173E0" w:rsidRDefault="00CA173B" w:rsidP="00B173E0">
            <w:pPr>
              <w:pStyle w:val="NoSpacing"/>
              <w:spacing w:line="276" w:lineRule="auto"/>
              <w:ind w:firstLine="0"/>
              <w:rPr>
                <w:sz w:val="24"/>
                <w:szCs w:val="24"/>
              </w:rPr>
            </w:pPr>
            <w:r w:rsidRPr="00B173E0">
              <w:rPr>
                <w:sz w:val="24"/>
                <w:szCs w:val="24"/>
              </w:rPr>
              <w:t>void f(const vector&lt;int&gt;&amp; v){</w:t>
            </w:r>
          </w:p>
          <w:p w14:paraId="5CCF3646" w14:textId="77777777" w:rsidR="00CA173B" w:rsidRPr="00B173E0" w:rsidRDefault="00CA173B" w:rsidP="00B173E0">
            <w:pPr>
              <w:pStyle w:val="NoSpacing"/>
              <w:spacing w:line="276" w:lineRule="auto"/>
              <w:ind w:firstLine="0"/>
              <w:rPr>
                <w:sz w:val="24"/>
                <w:szCs w:val="24"/>
              </w:rPr>
            </w:pPr>
            <w:r w:rsidRPr="00B173E0">
              <w:rPr>
                <w:sz w:val="24"/>
                <w:szCs w:val="24"/>
              </w:rPr>
              <w:t>Tracer tr {"in f()\n"};</w:t>
            </w:r>
          </w:p>
          <w:p w14:paraId="1461F5A5" w14:textId="77777777" w:rsidR="00CA173B" w:rsidRPr="00B173E0" w:rsidRDefault="00CA173B" w:rsidP="00B173E0">
            <w:pPr>
              <w:pStyle w:val="NoSpacing"/>
              <w:spacing w:line="276" w:lineRule="auto"/>
              <w:ind w:firstLine="0"/>
              <w:rPr>
                <w:sz w:val="24"/>
                <w:szCs w:val="24"/>
              </w:rPr>
            </w:pPr>
            <w:r w:rsidRPr="00B173E0">
              <w:rPr>
                <w:sz w:val="24"/>
                <w:szCs w:val="24"/>
              </w:rPr>
              <w:t xml:space="preserve"> for (auto x : v) {</w:t>
            </w:r>
          </w:p>
          <w:p w14:paraId="0D198918" w14:textId="77777777" w:rsidR="00CA173B" w:rsidRPr="00B173E0" w:rsidRDefault="00CA173B" w:rsidP="00B173E0">
            <w:pPr>
              <w:pStyle w:val="NoSpacing"/>
              <w:spacing w:line="276" w:lineRule="auto"/>
              <w:ind w:firstLine="0"/>
              <w:rPr>
                <w:sz w:val="24"/>
                <w:szCs w:val="24"/>
              </w:rPr>
            </w:pPr>
            <w:r w:rsidRPr="00B173E0">
              <w:rPr>
                <w:sz w:val="24"/>
                <w:szCs w:val="24"/>
              </w:rPr>
              <w:lastRenderedPageBreak/>
              <w:t xml:space="preserve"> Tracer tr {string{"v loop "}+to&lt;string&gt;(x)+'\n'};</w:t>
            </w:r>
          </w:p>
          <w:p w14:paraId="27AD2281" w14:textId="77777777" w:rsidR="00CA173B" w:rsidRPr="00B173E0" w:rsidRDefault="00CA173B" w:rsidP="00B173E0">
            <w:pPr>
              <w:pStyle w:val="NoSpacing"/>
              <w:spacing w:line="276" w:lineRule="auto"/>
              <w:ind w:firstLine="0"/>
              <w:rPr>
                <w:sz w:val="24"/>
                <w:szCs w:val="24"/>
              </w:rPr>
            </w:pPr>
            <w:r w:rsidRPr="00B173E0">
              <w:rPr>
                <w:sz w:val="24"/>
                <w:szCs w:val="24"/>
              </w:rPr>
              <w:t xml:space="preserve"> // ...</w:t>
            </w:r>
          </w:p>
          <w:p w14:paraId="38117EF6" w14:textId="77777777" w:rsidR="00CA173B" w:rsidRPr="00B173E0" w:rsidRDefault="00CA173B" w:rsidP="00B173E0">
            <w:pPr>
              <w:pStyle w:val="NoSpacing"/>
              <w:spacing w:line="276" w:lineRule="auto"/>
              <w:ind w:firstLine="0"/>
              <w:rPr>
                <w:sz w:val="24"/>
                <w:szCs w:val="24"/>
              </w:rPr>
            </w:pPr>
            <w:r w:rsidRPr="00B173E0">
              <w:rPr>
                <w:sz w:val="24"/>
                <w:szCs w:val="24"/>
              </w:rPr>
              <w:t xml:space="preserve"> }</w:t>
            </w:r>
          </w:p>
          <w:p w14:paraId="124083E1"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10ECCCC2" w14:textId="77777777" w:rsidR="00CA173B" w:rsidRPr="00B173E0" w:rsidRDefault="00CA173B" w:rsidP="00B173E0">
      <w:pPr>
        <w:pStyle w:val="NoSpacing"/>
        <w:spacing w:line="276" w:lineRule="auto"/>
        <w:rPr>
          <w:sz w:val="24"/>
          <w:szCs w:val="24"/>
        </w:rPr>
      </w:pPr>
      <w:r w:rsidRPr="00B173E0">
        <w:rPr>
          <w:sz w:val="24"/>
          <w:szCs w:val="24"/>
        </w:rPr>
        <w:lastRenderedPageBreak/>
        <w:t xml:space="preserve">Chúng ta có thể thực hiện lệnh f({2,3,5}); </w:t>
      </w:r>
    </w:p>
    <w:p w14:paraId="6777F7AE" w14:textId="77777777" w:rsidR="00CA173B" w:rsidRPr="00B173E0" w:rsidRDefault="00CA173B" w:rsidP="00B173E0">
      <w:pPr>
        <w:pStyle w:val="NoSpacing"/>
        <w:spacing w:line="276" w:lineRule="auto"/>
        <w:rPr>
          <w:sz w:val="24"/>
          <w:szCs w:val="24"/>
        </w:rPr>
      </w:pPr>
      <w:r w:rsidRPr="00B173E0">
        <w:rPr>
          <w:sz w:val="24"/>
          <w:szCs w:val="24"/>
        </w:rPr>
        <w:t>Điều này sẽ hiện ra: in_f() v loop 2 ˜v loop 2 v loop 3 ˜v loop 3 v loop 5 ˜v loop 5 ˜in_f()</w:t>
      </w:r>
    </w:p>
    <w:p w14:paraId="0065B9D0" w14:textId="1EE27FA9" w:rsidR="00CA173B" w:rsidRPr="00B173E0" w:rsidRDefault="00AF10F6" w:rsidP="00B173E0">
      <w:pPr>
        <w:spacing w:line="276" w:lineRule="auto"/>
        <w:rPr>
          <w:sz w:val="24"/>
          <w:szCs w:val="24"/>
        </w:rPr>
      </w:pPr>
      <w:r w:rsidRPr="00B173E0">
        <w:rPr>
          <w:sz w:val="24"/>
          <w:szCs w:val="24"/>
        </w:rPr>
        <w:t>1.2.</w:t>
      </w:r>
      <w:r w:rsidR="00CA173B" w:rsidRPr="00B173E0">
        <w:rPr>
          <w:sz w:val="24"/>
          <w:szCs w:val="24"/>
        </w:rPr>
        <w:t>2.1 Hàm hủy và tài nguyên</w:t>
      </w:r>
    </w:p>
    <w:p w14:paraId="59960DBE" w14:textId="77777777" w:rsidR="00CA173B" w:rsidRPr="00B173E0" w:rsidRDefault="00CA173B" w:rsidP="00B173E0">
      <w:pPr>
        <w:pStyle w:val="NoSpacing"/>
        <w:spacing w:line="276" w:lineRule="auto"/>
        <w:rPr>
          <w:sz w:val="24"/>
          <w:szCs w:val="24"/>
        </w:rPr>
      </w:pPr>
      <w:r w:rsidRPr="00B173E0">
        <w:rPr>
          <w:sz w:val="24"/>
          <w:szCs w:val="24"/>
        </w:rPr>
        <w:t>Một hàm tạo khởi tạo một đối tượng. Nói cách khác, nó tạo ra môi trường mà các chức năng thành viên hoạt động. Đôi khi, việc tạo ra môi trường đó liên quan đến việc có được một tài nguyên - chẳng hạn như tệp, khóa hoặc một số bộ nhớ - phải được giải phóng sau khi sử dụng. Do đó, một số lớp cần một hàm để đảm bảo sẽ được khai báo khi một đối tượng bị hủy theo cách tương tự như cách một phương thức khởi tạo đảm bảo sẽ được gọi khi một đối tượng được tạo. Không thể tránh khỏi, một hàm như vậy được gọi là hàm hủy. Tên của hàm hủy là ˜ theo sau là tên lớp, ví dụ ~Vector (). Một nghĩa của ~ là ‘‘ bổ sung ’’ và hàm hủy cho một lớp bổ sung cho các hàm tạo của nó. Một hàm hủy không nhận đối số và một lớp chỉ có thể có một hàm hủy. Bộ hủy được gọi ngầm khi một biến tự động vượt ra khỏi phạm vi, một đối tượng trên cửa hàng miễn phí bị xóa, v.v. Chỉ trong những trường hợp rất hiếm, người dùng mới cần gọi hàm hủy một cách rõ ràng. Hàm hủy thường dọn dẹp và giải phóng tài nguyên.</w:t>
      </w:r>
    </w:p>
    <w:p w14:paraId="6C9A202B" w14:textId="77777777" w:rsidR="00CA173B" w:rsidRPr="00B173E0" w:rsidRDefault="00CA173B" w:rsidP="00B173E0">
      <w:pPr>
        <w:pStyle w:val="NoSpacing"/>
        <w:spacing w:line="276" w:lineRule="auto"/>
        <w:rPr>
          <w:sz w:val="24"/>
          <w:szCs w:val="24"/>
        </w:rPr>
      </w:pPr>
      <w:r w:rsidRPr="00B173E0">
        <w:rPr>
          <w:sz w:val="24"/>
          <w:szCs w:val="24"/>
        </w:rPr>
        <w:t>Ví dụ:</w:t>
      </w:r>
    </w:p>
    <w:tbl>
      <w:tblPr>
        <w:tblStyle w:val="TableGrid"/>
        <w:tblW w:w="0" w:type="auto"/>
        <w:tblLook w:val="04A0" w:firstRow="1" w:lastRow="0" w:firstColumn="1" w:lastColumn="0" w:noHBand="0" w:noVBand="1"/>
      </w:tblPr>
      <w:tblGrid>
        <w:gridCol w:w="9678"/>
      </w:tblGrid>
      <w:tr w:rsidR="00CA173B" w:rsidRPr="00B173E0" w14:paraId="6EEE1638" w14:textId="77777777" w:rsidTr="00CA173B">
        <w:tc>
          <w:tcPr>
            <w:tcW w:w="9678" w:type="dxa"/>
          </w:tcPr>
          <w:p w14:paraId="6FD0FA4B" w14:textId="77777777" w:rsidR="00CA173B" w:rsidRPr="00B173E0" w:rsidRDefault="00CA173B" w:rsidP="00B173E0">
            <w:pPr>
              <w:pStyle w:val="NoSpacing"/>
              <w:spacing w:line="276" w:lineRule="auto"/>
              <w:ind w:firstLine="0"/>
              <w:rPr>
                <w:sz w:val="24"/>
                <w:szCs w:val="24"/>
              </w:rPr>
            </w:pPr>
            <w:r w:rsidRPr="00B173E0">
              <w:rPr>
                <w:sz w:val="24"/>
                <w:szCs w:val="24"/>
              </w:rPr>
              <w:t>class Vector {</w:t>
            </w:r>
          </w:p>
          <w:p w14:paraId="3F1F0602" w14:textId="77777777" w:rsidR="00CA173B" w:rsidRPr="00B173E0" w:rsidRDefault="00CA173B" w:rsidP="00B173E0">
            <w:pPr>
              <w:pStyle w:val="NoSpacing"/>
              <w:spacing w:line="276" w:lineRule="auto"/>
              <w:ind w:firstLine="0"/>
              <w:rPr>
                <w:sz w:val="24"/>
                <w:szCs w:val="24"/>
              </w:rPr>
            </w:pPr>
            <w:r w:rsidRPr="00B173E0">
              <w:rPr>
                <w:sz w:val="24"/>
                <w:szCs w:val="24"/>
              </w:rPr>
              <w:t>public:</w:t>
            </w:r>
          </w:p>
          <w:p w14:paraId="243650D2" w14:textId="77777777" w:rsidR="00CA173B" w:rsidRPr="00B173E0" w:rsidRDefault="00CA173B" w:rsidP="00B173E0">
            <w:pPr>
              <w:pStyle w:val="NoSpacing"/>
              <w:spacing w:line="276" w:lineRule="auto"/>
              <w:ind w:firstLine="0"/>
              <w:rPr>
                <w:sz w:val="24"/>
                <w:szCs w:val="24"/>
              </w:rPr>
            </w:pPr>
            <w:r w:rsidRPr="00B173E0">
              <w:rPr>
                <w:sz w:val="24"/>
                <w:szCs w:val="24"/>
              </w:rPr>
              <w:t>Vector(int s) :elem{new double[s]}, sz{s} { }; // constructor: acquire memory</w:t>
            </w:r>
          </w:p>
          <w:p w14:paraId="52C756D0" w14:textId="77777777" w:rsidR="00CA173B" w:rsidRPr="00B173E0" w:rsidRDefault="00CA173B" w:rsidP="00B173E0">
            <w:pPr>
              <w:pStyle w:val="NoSpacing"/>
              <w:spacing w:line="276" w:lineRule="auto"/>
              <w:ind w:firstLine="0"/>
              <w:rPr>
                <w:sz w:val="24"/>
                <w:szCs w:val="24"/>
              </w:rPr>
            </w:pPr>
            <w:r w:rsidRPr="00B173E0">
              <w:rPr>
                <w:sz w:val="24"/>
                <w:szCs w:val="24"/>
              </w:rPr>
              <w:t>˜Vector() { delete[] elem; } // destructor: release memory</w:t>
            </w:r>
          </w:p>
          <w:p w14:paraId="445A5130"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57E9804B" w14:textId="77777777" w:rsidR="00CA173B" w:rsidRPr="00B173E0" w:rsidRDefault="00CA173B" w:rsidP="00B173E0">
            <w:pPr>
              <w:pStyle w:val="NoSpacing"/>
              <w:spacing w:line="276" w:lineRule="auto"/>
              <w:ind w:firstLine="0"/>
              <w:rPr>
                <w:sz w:val="24"/>
                <w:szCs w:val="24"/>
              </w:rPr>
            </w:pPr>
            <w:r w:rsidRPr="00B173E0">
              <w:rPr>
                <w:sz w:val="24"/>
                <w:szCs w:val="24"/>
              </w:rPr>
              <w:t>private:</w:t>
            </w:r>
          </w:p>
          <w:p w14:paraId="33EB9FA1" w14:textId="77777777" w:rsidR="00CA173B" w:rsidRPr="00B173E0" w:rsidRDefault="00CA173B" w:rsidP="00B173E0">
            <w:pPr>
              <w:pStyle w:val="NoSpacing"/>
              <w:spacing w:line="276" w:lineRule="auto"/>
              <w:ind w:firstLine="0"/>
              <w:rPr>
                <w:sz w:val="24"/>
                <w:szCs w:val="24"/>
              </w:rPr>
            </w:pPr>
            <w:r w:rsidRPr="00B173E0">
              <w:rPr>
                <w:sz w:val="24"/>
                <w:szCs w:val="24"/>
              </w:rPr>
              <w:t>double</w:t>
            </w:r>
            <w:r w:rsidRPr="00B173E0">
              <w:rPr>
                <w:rFonts w:ascii="Cambria Math" w:hAnsi="Cambria Math" w:cs="Cambria Math"/>
                <w:sz w:val="24"/>
                <w:szCs w:val="24"/>
              </w:rPr>
              <w:t>∗</w:t>
            </w:r>
            <w:r w:rsidRPr="00B173E0">
              <w:rPr>
                <w:sz w:val="24"/>
                <w:szCs w:val="24"/>
              </w:rPr>
              <w:t xml:space="preserve"> elem; // elem points to an array of sz doubles</w:t>
            </w:r>
          </w:p>
          <w:p w14:paraId="7157A9EB" w14:textId="77777777" w:rsidR="00CA173B" w:rsidRPr="00B173E0" w:rsidRDefault="00CA173B" w:rsidP="00B173E0">
            <w:pPr>
              <w:pStyle w:val="NoSpacing"/>
              <w:spacing w:line="276" w:lineRule="auto"/>
              <w:ind w:firstLine="0"/>
              <w:rPr>
                <w:sz w:val="24"/>
                <w:szCs w:val="24"/>
              </w:rPr>
            </w:pPr>
            <w:r w:rsidRPr="00B173E0">
              <w:rPr>
                <w:sz w:val="24"/>
                <w:szCs w:val="24"/>
              </w:rPr>
              <w:t>int sz; // sz is non-negative</w:t>
            </w:r>
          </w:p>
          <w:p w14:paraId="4B1E92AF"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3ED74998" w14:textId="77777777" w:rsidR="00CA173B" w:rsidRPr="00B173E0" w:rsidRDefault="00CA173B" w:rsidP="00B173E0">
      <w:pPr>
        <w:pStyle w:val="NoSpacing"/>
        <w:spacing w:line="276" w:lineRule="auto"/>
        <w:rPr>
          <w:sz w:val="24"/>
          <w:szCs w:val="24"/>
        </w:rPr>
      </w:pPr>
      <w:r w:rsidRPr="00B173E0">
        <w:rPr>
          <w:sz w:val="24"/>
          <w:szCs w:val="24"/>
        </w:rPr>
        <w:t>Tại đây, Vectơ v1 bị hủy khi thoát khỏi f (). Ngoài ra, Vector tạo trên class bởi f() sử dụng new sẽ bị hủy bởi lệnh xóa. Trong cả hai trường hợp, hàm hủy của Vector được gọi để giải phóng (phân bổ) bộ nhớ được cấp phát bởi hàm tạo. Điều gì sẽ xảy ra nếu hàm tạo không có đủ bộ nhớ?</w:t>
      </w:r>
    </w:p>
    <w:p w14:paraId="642F31BF" w14:textId="77777777" w:rsidR="00CA173B" w:rsidRPr="00B173E0" w:rsidRDefault="00CA173B" w:rsidP="00B173E0">
      <w:pPr>
        <w:pStyle w:val="NoSpacing"/>
        <w:spacing w:line="276" w:lineRule="auto"/>
        <w:rPr>
          <w:sz w:val="24"/>
          <w:szCs w:val="24"/>
        </w:rPr>
      </w:pPr>
      <w:r w:rsidRPr="00B173E0">
        <w:rPr>
          <w:sz w:val="24"/>
          <w:szCs w:val="24"/>
        </w:rPr>
        <w:t>Ví dụ: s</w:t>
      </w:r>
      <w:r w:rsidRPr="00B173E0">
        <w:rPr>
          <w:rFonts w:ascii="Cambria Math" w:hAnsi="Cambria Math" w:cs="Cambria Math"/>
          <w:sz w:val="24"/>
          <w:szCs w:val="24"/>
        </w:rPr>
        <w:t>∗</w:t>
      </w:r>
      <w:r w:rsidRPr="00B173E0">
        <w:rPr>
          <w:sz w:val="24"/>
          <w:szCs w:val="24"/>
        </w:rPr>
        <w:t>sizeof(double) or (s+s)</w:t>
      </w:r>
      <w:r w:rsidRPr="00B173E0">
        <w:rPr>
          <w:rFonts w:ascii="Cambria Math" w:hAnsi="Cambria Math" w:cs="Cambria Math"/>
          <w:sz w:val="24"/>
          <w:szCs w:val="24"/>
        </w:rPr>
        <w:t>∗</w:t>
      </w:r>
      <w:r w:rsidRPr="00B173E0">
        <w:rPr>
          <w:sz w:val="24"/>
          <w:szCs w:val="24"/>
        </w:rPr>
        <w:t>sizeof(double) có thể lớn hơn dung lượng bộ nhớ khả dụng (tính bằng byte). Trong trường hợp đó, một ngoại lệ std :: bad_alloc bị vứt bởi new và cơ chế xử lý ngoại lệ mở ra các hàm hủy thích hợp để lấy và giải phóng tất cả bộ nhớ . Phương thức quản lý tài nguyên dựa trên phương thức khởi tạo / hủy này được gọi là Khởi tạo Tài nguyên hay đơn giản là RAII. Một cặp hàm tạo / hàm hủy phù hợp là cơ chế thông thường để thực hiện khái niệm về một đối tượng có kích thước thay đổi trong C ++. Các vùng chứa thư viện tiêu chuẩn, chẳng hạn như vectơ và map không có thứ tự, sử dụng các biến thể của kỹ thuật này để cung cấp lưu trữ cho các phần tử của chúng. không có trình hủy được khai báo, chẳng hạn như kiểu tích hợp, được coi là có trình hủy không làm gì cả. Lập trình viên khai báo hàm hủy cho một lớp cũng phải quyết định xem đối tượng của lớp đó có thể được sao chép hoặc di chuyển hay không.</w:t>
      </w:r>
    </w:p>
    <w:p w14:paraId="01944AF3" w14:textId="374CBFEE" w:rsidR="00CA173B" w:rsidRPr="00B173E0" w:rsidRDefault="00AF10F6" w:rsidP="00B173E0">
      <w:pPr>
        <w:pStyle w:val="Heading3"/>
        <w:spacing w:line="276" w:lineRule="auto"/>
        <w:rPr>
          <w:rFonts w:ascii="Times New Roman" w:hAnsi="Times New Roman" w:cs="Times New Roman"/>
        </w:rPr>
      </w:pPr>
      <w:bookmarkStart w:id="19" w:name="_Toc119839169"/>
      <w:r w:rsidRPr="00B173E0">
        <w:rPr>
          <w:rFonts w:ascii="Times New Roman" w:hAnsi="Times New Roman" w:cs="Times New Roman"/>
        </w:rPr>
        <w:lastRenderedPageBreak/>
        <w:t>1.2.3</w:t>
      </w:r>
      <w:r w:rsidR="00CA173B" w:rsidRPr="00B173E0">
        <w:rPr>
          <w:rFonts w:ascii="Times New Roman" w:hAnsi="Times New Roman" w:cs="Times New Roman"/>
        </w:rPr>
        <w:t xml:space="preserve"> Sao chép và Di chuyển</w:t>
      </w:r>
      <w:bookmarkEnd w:id="19"/>
    </w:p>
    <w:p w14:paraId="310C0899" w14:textId="77777777" w:rsidR="00CA173B" w:rsidRPr="00B173E0" w:rsidRDefault="00CA173B" w:rsidP="00B173E0">
      <w:pPr>
        <w:pStyle w:val="NoSpacing"/>
        <w:spacing w:line="276" w:lineRule="auto"/>
        <w:rPr>
          <w:sz w:val="24"/>
          <w:szCs w:val="24"/>
        </w:rPr>
      </w:pPr>
      <w:r w:rsidRPr="00B173E0">
        <w:rPr>
          <w:sz w:val="24"/>
          <w:szCs w:val="24"/>
        </w:rPr>
        <w:t>Khi chúng ta cần chuyển một giá trị từ a sang b, chúng ta thường có hai lựa chọn khác nhau về mặt logic:</w:t>
      </w:r>
    </w:p>
    <w:p w14:paraId="35B29187" w14:textId="77777777" w:rsidR="00CA173B" w:rsidRPr="00B173E0" w:rsidRDefault="00CA173B" w:rsidP="00B173E0">
      <w:pPr>
        <w:pStyle w:val="NoSpacing"/>
        <w:spacing w:line="276" w:lineRule="auto"/>
        <w:rPr>
          <w:sz w:val="24"/>
          <w:szCs w:val="24"/>
        </w:rPr>
      </w:pPr>
      <w:r w:rsidRPr="00B173E0">
        <w:rPr>
          <w:sz w:val="24"/>
          <w:szCs w:val="24"/>
        </w:rPr>
        <w:t>• Sao chép là ý nghĩa quy ước của x = y; nghĩa là, giá trị của x và y đều bằng giá trị của y trước khi gán.</w:t>
      </w:r>
    </w:p>
    <w:p w14:paraId="1E85B303" w14:textId="77777777" w:rsidR="00CA173B" w:rsidRPr="00B173E0" w:rsidRDefault="00CA173B" w:rsidP="00B173E0">
      <w:pPr>
        <w:pStyle w:val="NoSpacing"/>
        <w:spacing w:line="276" w:lineRule="auto"/>
        <w:rPr>
          <w:sz w:val="24"/>
          <w:szCs w:val="24"/>
        </w:rPr>
      </w:pPr>
      <w:r w:rsidRPr="00B173E0">
        <w:rPr>
          <w:sz w:val="24"/>
          <w:szCs w:val="24"/>
        </w:rPr>
        <w:t>+ Sao chép cho một lớp X được xác định bằng hai phép toán:</w:t>
      </w:r>
    </w:p>
    <w:p w14:paraId="0A31367C" w14:textId="77777777" w:rsidR="00CA173B" w:rsidRPr="00B173E0" w:rsidRDefault="00CA173B" w:rsidP="00B173E0">
      <w:pPr>
        <w:pStyle w:val="NoSpacing"/>
        <w:spacing w:line="276" w:lineRule="auto"/>
        <w:rPr>
          <w:sz w:val="24"/>
          <w:szCs w:val="24"/>
        </w:rPr>
      </w:pPr>
      <w:r w:rsidRPr="00B173E0">
        <w:rPr>
          <w:sz w:val="24"/>
          <w:szCs w:val="24"/>
        </w:rPr>
        <w:t>• Sao chép hàm tạo: X (const X &amp;)</w:t>
      </w:r>
    </w:p>
    <w:p w14:paraId="1D03F5F6" w14:textId="77777777" w:rsidR="00CA173B" w:rsidRPr="00B173E0" w:rsidRDefault="00CA173B" w:rsidP="00B173E0">
      <w:pPr>
        <w:pStyle w:val="NoSpacing"/>
        <w:spacing w:line="276" w:lineRule="auto"/>
        <w:rPr>
          <w:sz w:val="24"/>
          <w:szCs w:val="24"/>
        </w:rPr>
      </w:pPr>
      <w:r w:rsidRPr="00B173E0">
        <w:rPr>
          <w:sz w:val="24"/>
          <w:szCs w:val="24"/>
        </w:rPr>
        <w:t>• Sao chép phép gán: X &amp; operator = (const X &amp;)</w:t>
      </w:r>
    </w:p>
    <w:p w14:paraId="3BFF99B6" w14:textId="77777777" w:rsidR="00CA173B" w:rsidRPr="00B173E0" w:rsidRDefault="00CA173B" w:rsidP="00B173E0">
      <w:pPr>
        <w:pStyle w:val="NoSpacing"/>
        <w:spacing w:line="276" w:lineRule="auto"/>
        <w:rPr>
          <w:sz w:val="24"/>
          <w:szCs w:val="24"/>
        </w:rPr>
      </w:pPr>
      <w:r w:rsidRPr="00B173E0">
        <w:rPr>
          <w:sz w:val="24"/>
          <w:szCs w:val="24"/>
        </w:rPr>
        <w:t>• Di chuyển các x với giá trị cũ của y và y với một số trạng thái đã chuyển. Đối với các trường hợp, vùng chứa, trạng thái được chuyển từ đó là ‘‘ trống ’’. Sự phân biệt này bị nhầm lẫn và thực tế là chúng ta sử dụng cùng một ký hiệu cho cả di chuyển và sao chép. Thông thường, không thể xóa đi bước di chuyển, trong khi một bản sao có thể (vì nó có thể cần lấy tài nguyên), và di chuyển thường hiệu quả hơn một bản sao. Khi bạn thực hiện một thao tác di chuyển, bạn nên để đối tượng nguồn ở trạng thái hợp lệ nhưng không xác định vì cuối cùng nó sẽ bị hủy và trình hủy không thể hủy đối tượng còn lại ở trạng thái không hợp lệ. Ngoài ra, các thuật toán thư viện tiêu chuẩn dựa vào việc có thể gán cho (sử dụng di chuyển hoặc sao chép) một đối tượng được chuyển đến. Vì vậy, hãy thiết kế các bước di chuyển của bạn để các đối tượng nguồn cho phép hủy và chuyển nhượng. Để tránh lặp lại, hãy sao chép và di chuyển các định nghĩa mặc định. Ví dụ:</w:t>
      </w:r>
    </w:p>
    <w:tbl>
      <w:tblPr>
        <w:tblStyle w:val="TableGrid"/>
        <w:tblW w:w="0" w:type="auto"/>
        <w:tblLook w:val="04A0" w:firstRow="1" w:lastRow="0" w:firstColumn="1" w:lastColumn="0" w:noHBand="0" w:noVBand="1"/>
      </w:tblPr>
      <w:tblGrid>
        <w:gridCol w:w="9678"/>
      </w:tblGrid>
      <w:tr w:rsidR="00CA173B" w:rsidRPr="00B173E0" w14:paraId="2705FE0B" w14:textId="77777777" w:rsidTr="00CA173B">
        <w:tc>
          <w:tcPr>
            <w:tcW w:w="9678" w:type="dxa"/>
          </w:tcPr>
          <w:p w14:paraId="57B8AF8F" w14:textId="77777777" w:rsidR="00CA173B" w:rsidRPr="00B173E0" w:rsidRDefault="00CA173B" w:rsidP="00B173E0">
            <w:pPr>
              <w:pStyle w:val="NoSpacing"/>
              <w:spacing w:line="276" w:lineRule="auto"/>
              <w:ind w:firstLine="0"/>
              <w:rPr>
                <w:sz w:val="24"/>
                <w:szCs w:val="24"/>
              </w:rPr>
            </w:pPr>
            <w:r w:rsidRPr="00B173E0">
              <w:rPr>
                <w:sz w:val="24"/>
                <w:szCs w:val="24"/>
              </w:rPr>
              <w:t>template&lt;class T&gt;</w:t>
            </w:r>
          </w:p>
          <w:p w14:paraId="6333F5FC" w14:textId="77777777" w:rsidR="00CA173B" w:rsidRPr="00B173E0" w:rsidRDefault="00CA173B" w:rsidP="00B173E0">
            <w:pPr>
              <w:pStyle w:val="NoSpacing"/>
              <w:spacing w:line="276" w:lineRule="auto"/>
              <w:ind w:firstLine="0"/>
              <w:rPr>
                <w:sz w:val="24"/>
                <w:szCs w:val="24"/>
              </w:rPr>
            </w:pPr>
            <w:r w:rsidRPr="00B173E0">
              <w:rPr>
                <w:sz w:val="24"/>
                <w:szCs w:val="24"/>
              </w:rPr>
              <w:t>void swap(T&amp; a, T&amp; b)</w:t>
            </w:r>
          </w:p>
          <w:p w14:paraId="5B70BA1C"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0EA09DCA" w14:textId="77777777" w:rsidR="00CA173B" w:rsidRPr="00B173E0" w:rsidRDefault="00CA173B" w:rsidP="00B173E0">
            <w:pPr>
              <w:pStyle w:val="NoSpacing"/>
              <w:spacing w:line="276" w:lineRule="auto"/>
              <w:ind w:firstLine="0"/>
              <w:rPr>
                <w:sz w:val="24"/>
                <w:szCs w:val="24"/>
              </w:rPr>
            </w:pPr>
            <w:r w:rsidRPr="00B173E0">
              <w:rPr>
                <w:sz w:val="24"/>
                <w:szCs w:val="24"/>
              </w:rPr>
              <w:t>const T tmp = a; // put a copy of a into tmp</w:t>
            </w:r>
          </w:p>
          <w:p w14:paraId="42D20B26" w14:textId="77777777" w:rsidR="00CA173B" w:rsidRPr="00B173E0" w:rsidRDefault="00CA173B" w:rsidP="00B173E0">
            <w:pPr>
              <w:pStyle w:val="NoSpacing"/>
              <w:spacing w:line="276" w:lineRule="auto"/>
              <w:ind w:firstLine="0"/>
              <w:rPr>
                <w:sz w:val="24"/>
                <w:szCs w:val="24"/>
              </w:rPr>
            </w:pPr>
            <w:r w:rsidRPr="00B173E0">
              <w:rPr>
                <w:sz w:val="24"/>
                <w:szCs w:val="24"/>
              </w:rPr>
              <w:t>a = b; // put a copy of b into a</w:t>
            </w:r>
          </w:p>
          <w:p w14:paraId="0F029690" w14:textId="77777777" w:rsidR="00CA173B" w:rsidRPr="00B173E0" w:rsidRDefault="00CA173B" w:rsidP="00B173E0">
            <w:pPr>
              <w:pStyle w:val="NoSpacing"/>
              <w:spacing w:line="276" w:lineRule="auto"/>
              <w:ind w:firstLine="0"/>
              <w:rPr>
                <w:sz w:val="24"/>
                <w:szCs w:val="24"/>
              </w:rPr>
            </w:pPr>
            <w:r w:rsidRPr="00B173E0">
              <w:rPr>
                <w:sz w:val="24"/>
                <w:szCs w:val="24"/>
              </w:rPr>
              <w:t>b = tmp; // put a copy of tmp into b</w:t>
            </w:r>
          </w:p>
          <w:p w14:paraId="7156B90C" w14:textId="77777777" w:rsidR="00CA173B" w:rsidRPr="00B173E0" w:rsidRDefault="00CA173B" w:rsidP="00B173E0">
            <w:pPr>
              <w:pStyle w:val="NoSpacing"/>
              <w:spacing w:line="276" w:lineRule="auto"/>
              <w:ind w:firstLine="0"/>
              <w:rPr>
                <w:sz w:val="24"/>
                <w:szCs w:val="24"/>
              </w:rPr>
            </w:pPr>
            <w:r w:rsidRPr="00B173E0">
              <w:rPr>
                <w:sz w:val="24"/>
                <w:szCs w:val="24"/>
              </w:rPr>
              <w:t>};</w:t>
            </w:r>
          </w:p>
        </w:tc>
      </w:tr>
    </w:tbl>
    <w:p w14:paraId="2BEFA910" w14:textId="2FC9F120" w:rsidR="00CA173B" w:rsidRPr="00B173E0" w:rsidRDefault="002E607A" w:rsidP="00B173E0">
      <w:pPr>
        <w:pStyle w:val="Heading3"/>
        <w:spacing w:line="276" w:lineRule="auto"/>
        <w:rPr>
          <w:rFonts w:ascii="Times New Roman" w:hAnsi="Times New Roman" w:cs="Times New Roman"/>
        </w:rPr>
      </w:pPr>
      <w:bookmarkStart w:id="20" w:name="_Toc119839170"/>
      <w:r w:rsidRPr="00B173E0">
        <w:rPr>
          <w:rFonts w:ascii="Times New Roman" w:hAnsi="Times New Roman" w:cs="Times New Roman"/>
        </w:rPr>
        <w:t>1.2.4</w:t>
      </w:r>
      <w:r w:rsidR="00CA173B" w:rsidRPr="00B173E0">
        <w:rPr>
          <w:rFonts w:ascii="Times New Roman" w:hAnsi="Times New Roman" w:cs="Times New Roman"/>
        </w:rPr>
        <w:t xml:space="preserve"> Các chức năng deleted</w:t>
      </w:r>
      <w:bookmarkEnd w:id="20"/>
    </w:p>
    <w:p w14:paraId="2435A614" w14:textId="77777777" w:rsidR="00CA173B" w:rsidRPr="00B173E0" w:rsidRDefault="00CA173B" w:rsidP="00B173E0">
      <w:pPr>
        <w:pStyle w:val="NoSpacing"/>
        <w:spacing w:line="276" w:lineRule="auto"/>
        <w:ind w:firstLine="0"/>
        <w:rPr>
          <w:sz w:val="24"/>
          <w:szCs w:val="24"/>
        </w:rPr>
      </w:pPr>
      <w:r w:rsidRPr="00B173E0">
        <w:rPr>
          <w:sz w:val="24"/>
          <w:szCs w:val="24"/>
        </w:rPr>
        <w:t>Chúng ta có thể ‘‘ xóa ’’ một hàm; nghĩa là, chúng ta có thể nói rằng một hàm không tồn tại và không thể sử dụng nó. chức năng rõ ràng nhất là loại bỏ các chức năng mặc định khác. Ví dụ, người ta thường muốn ngăn chặn việc sao chép các lớp được sử dụng làm cơ sở vì việc sao chép như vậy dễ dẫn đến việc cắt lớp.</w:t>
      </w:r>
    </w:p>
    <w:tbl>
      <w:tblPr>
        <w:tblStyle w:val="TableGrid"/>
        <w:tblW w:w="0" w:type="auto"/>
        <w:tblLook w:val="04A0" w:firstRow="1" w:lastRow="0" w:firstColumn="1" w:lastColumn="0" w:noHBand="0" w:noVBand="1"/>
      </w:tblPr>
      <w:tblGrid>
        <w:gridCol w:w="9678"/>
      </w:tblGrid>
      <w:tr w:rsidR="00CA173B" w:rsidRPr="00B173E0" w14:paraId="2EE5F373" w14:textId="77777777" w:rsidTr="00CA173B">
        <w:tc>
          <w:tcPr>
            <w:tcW w:w="9678" w:type="dxa"/>
          </w:tcPr>
          <w:p w14:paraId="393109E2" w14:textId="77777777" w:rsidR="00CA173B" w:rsidRPr="00B173E0" w:rsidRDefault="00CA173B" w:rsidP="00B173E0">
            <w:pPr>
              <w:pStyle w:val="NoSpacing"/>
              <w:spacing w:line="276" w:lineRule="auto"/>
              <w:ind w:firstLine="0"/>
              <w:rPr>
                <w:sz w:val="24"/>
                <w:szCs w:val="24"/>
              </w:rPr>
            </w:pPr>
            <w:r w:rsidRPr="00B173E0">
              <w:rPr>
                <w:sz w:val="24"/>
                <w:szCs w:val="24"/>
              </w:rPr>
              <w:t>class Base {</w:t>
            </w:r>
          </w:p>
          <w:p w14:paraId="2954FAEB" w14:textId="77777777" w:rsidR="00CA173B" w:rsidRPr="00B173E0" w:rsidRDefault="00CA173B" w:rsidP="00B173E0">
            <w:pPr>
              <w:pStyle w:val="NoSpacing"/>
              <w:spacing w:line="276" w:lineRule="auto"/>
              <w:ind w:firstLine="0"/>
              <w:rPr>
                <w:sz w:val="24"/>
                <w:szCs w:val="24"/>
              </w:rPr>
            </w:pPr>
            <w:r w:rsidRPr="00B173E0">
              <w:rPr>
                <w:sz w:val="24"/>
                <w:szCs w:val="24"/>
              </w:rPr>
              <w:t>// ...</w:t>
            </w:r>
          </w:p>
          <w:p w14:paraId="3C2ADEB7" w14:textId="77777777" w:rsidR="00CA173B" w:rsidRPr="00B173E0" w:rsidRDefault="00CA173B" w:rsidP="00B173E0">
            <w:pPr>
              <w:pStyle w:val="NoSpacing"/>
              <w:spacing w:line="276" w:lineRule="auto"/>
              <w:ind w:firstLine="0"/>
              <w:rPr>
                <w:sz w:val="24"/>
                <w:szCs w:val="24"/>
              </w:rPr>
            </w:pPr>
            <w:r w:rsidRPr="00B173E0">
              <w:rPr>
                <w:sz w:val="24"/>
                <w:szCs w:val="24"/>
              </w:rPr>
              <w:t>Base&amp; operator=(const Base&amp;) = delete;// disallow copying</w:t>
            </w:r>
          </w:p>
          <w:p w14:paraId="53AEE80C" w14:textId="77777777" w:rsidR="00CA173B" w:rsidRPr="00B173E0" w:rsidRDefault="00CA173B" w:rsidP="00B173E0">
            <w:pPr>
              <w:pStyle w:val="NoSpacing"/>
              <w:spacing w:line="276" w:lineRule="auto"/>
              <w:ind w:firstLine="0"/>
              <w:rPr>
                <w:sz w:val="24"/>
                <w:szCs w:val="24"/>
              </w:rPr>
            </w:pPr>
            <w:r w:rsidRPr="00B173E0">
              <w:rPr>
                <w:sz w:val="24"/>
                <w:szCs w:val="24"/>
              </w:rPr>
              <w:t>Base(const Base&amp;) = delete;</w:t>
            </w:r>
          </w:p>
          <w:p w14:paraId="7808FED4" w14:textId="77777777" w:rsidR="00CA173B" w:rsidRPr="00B173E0" w:rsidRDefault="00CA173B" w:rsidP="00B173E0">
            <w:pPr>
              <w:pStyle w:val="NoSpacing"/>
              <w:spacing w:line="276" w:lineRule="auto"/>
              <w:ind w:firstLine="0"/>
              <w:rPr>
                <w:sz w:val="24"/>
                <w:szCs w:val="24"/>
              </w:rPr>
            </w:pPr>
            <w:r w:rsidRPr="00B173E0">
              <w:rPr>
                <w:sz w:val="24"/>
                <w:szCs w:val="24"/>
              </w:rPr>
              <w:t>Base&amp; operator=(Base&amp;&amp;) = delete; // disallow moving</w:t>
            </w:r>
          </w:p>
          <w:p w14:paraId="0C250F7E" w14:textId="77777777" w:rsidR="00CA173B" w:rsidRPr="00B173E0" w:rsidRDefault="00CA173B" w:rsidP="00B173E0">
            <w:pPr>
              <w:pStyle w:val="NoSpacing"/>
              <w:spacing w:line="276" w:lineRule="auto"/>
              <w:ind w:firstLine="0"/>
              <w:rPr>
                <w:sz w:val="24"/>
                <w:szCs w:val="24"/>
              </w:rPr>
            </w:pPr>
            <w:r w:rsidRPr="00B173E0">
              <w:rPr>
                <w:sz w:val="24"/>
                <w:szCs w:val="24"/>
              </w:rPr>
              <w:t>Base(Base&amp;&amp;) = delete;</w:t>
            </w:r>
          </w:p>
          <w:p w14:paraId="04D00DA6" w14:textId="77777777" w:rsidR="00CA173B" w:rsidRPr="00B173E0" w:rsidRDefault="00CA173B" w:rsidP="00B173E0">
            <w:pPr>
              <w:pStyle w:val="NoSpacing"/>
              <w:spacing w:line="276" w:lineRule="auto"/>
              <w:ind w:firstLine="0"/>
              <w:rPr>
                <w:sz w:val="24"/>
                <w:szCs w:val="24"/>
              </w:rPr>
            </w:pPr>
            <w:r w:rsidRPr="00B173E0">
              <w:rPr>
                <w:sz w:val="24"/>
                <w:szCs w:val="24"/>
              </w:rPr>
              <w:t>};</w:t>
            </w:r>
          </w:p>
          <w:p w14:paraId="3CA8479C" w14:textId="77777777" w:rsidR="00CA173B" w:rsidRPr="00B173E0" w:rsidRDefault="00CA173B" w:rsidP="00B173E0">
            <w:pPr>
              <w:pStyle w:val="NoSpacing"/>
              <w:spacing w:line="276" w:lineRule="auto"/>
              <w:ind w:firstLine="0"/>
              <w:rPr>
                <w:sz w:val="24"/>
                <w:szCs w:val="24"/>
              </w:rPr>
            </w:pPr>
            <w:r w:rsidRPr="00B173E0">
              <w:rPr>
                <w:sz w:val="24"/>
                <w:szCs w:val="24"/>
              </w:rPr>
              <w:t>Base x1;</w:t>
            </w:r>
          </w:p>
          <w:p w14:paraId="1ED00F41" w14:textId="77777777" w:rsidR="00CA173B" w:rsidRPr="00B173E0" w:rsidRDefault="00CA173B" w:rsidP="00B173E0">
            <w:pPr>
              <w:pStyle w:val="NoSpacing"/>
              <w:spacing w:line="276" w:lineRule="auto"/>
              <w:ind w:firstLine="0"/>
              <w:rPr>
                <w:sz w:val="24"/>
                <w:szCs w:val="24"/>
              </w:rPr>
            </w:pPr>
            <w:r w:rsidRPr="00B173E0">
              <w:rPr>
                <w:sz w:val="24"/>
                <w:szCs w:val="24"/>
              </w:rPr>
              <w:t>Base x2 {x1}; // error : no copy constructor</w:t>
            </w:r>
          </w:p>
        </w:tc>
      </w:tr>
    </w:tbl>
    <w:p w14:paraId="46B95D84" w14:textId="77777777" w:rsidR="00CA173B" w:rsidRPr="00B173E0" w:rsidRDefault="00CA173B" w:rsidP="00B173E0">
      <w:pPr>
        <w:pStyle w:val="NoSpacing"/>
        <w:spacing w:line="276" w:lineRule="auto"/>
        <w:ind w:firstLine="0"/>
        <w:rPr>
          <w:sz w:val="24"/>
          <w:szCs w:val="24"/>
        </w:rPr>
      </w:pPr>
      <w:r w:rsidRPr="00B173E0">
        <w:rPr>
          <w:sz w:val="24"/>
          <w:szCs w:val="24"/>
        </w:rPr>
        <w:t>Một chức năng nữa là kiểm soát nơi có thể cấp phát một lớp</w:t>
      </w:r>
    </w:p>
    <w:p w14:paraId="50456985" w14:textId="77777777" w:rsidR="00CA173B" w:rsidRPr="00B173E0" w:rsidRDefault="00CA173B" w:rsidP="00B173E0">
      <w:pPr>
        <w:pStyle w:val="NoSpacing"/>
        <w:spacing w:line="276" w:lineRule="auto"/>
        <w:ind w:firstLine="0"/>
        <w:rPr>
          <w:sz w:val="24"/>
          <w:szCs w:val="24"/>
        </w:rPr>
      </w:pPr>
      <w:r w:rsidRPr="00B173E0">
        <w:rPr>
          <w:sz w:val="24"/>
          <w:szCs w:val="24"/>
        </w:rPr>
        <w:t>Lưu ý sự khác biệt giữa một hàm = deleted và một hàm chỉ đơn giản là chưa được khai báo.</w:t>
      </w:r>
    </w:p>
    <w:p w14:paraId="6BC07A27" w14:textId="3FDA12C7" w:rsidR="003E3055" w:rsidRPr="00B173E0" w:rsidRDefault="003E3055" w:rsidP="00B173E0">
      <w:pPr>
        <w:spacing w:line="276" w:lineRule="auto"/>
        <w:ind w:firstLine="0"/>
        <w:rPr>
          <w:sz w:val="24"/>
          <w:szCs w:val="24"/>
        </w:rPr>
      </w:pPr>
      <w:r w:rsidRPr="00B173E0">
        <w:rPr>
          <w:sz w:val="24"/>
          <w:szCs w:val="24"/>
        </w:rPr>
        <w:br w:type="page"/>
      </w:r>
    </w:p>
    <w:p w14:paraId="5358DC55" w14:textId="22F5B779" w:rsidR="003E3055" w:rsidRPr="00DC1F5E" w:rsidRDefault="003E3055" w:rsidP="00B173E0">
      <w:pPr>
        <w:pStyle w:val="Heading1"/>
        <w:spacing w:line="276" w:lineRule="auto"/>
        <w:ind w:firstLine="0"/>
        <w:rPr>
          <w:rFonts w:cs="Times New Roman"/>
          <w:sz w:val="30"/>
          <w:szCs w:val="30"/>
        </w:rPr>
      </w:pPr>
      <w:bookmarkStart w:id="21" w:name="_Toc119768314"/>
      <w:bookmarkStart w:id="22" w:name="_Toc119768660"/>
      <w:bookmarkStart w:id="23" w:name="_Toc119769442"/>
      <w:bookmarkStart w:id="24" w:name="_Toc119839171"/>
      <w:r w:rsidRPr="00DC1F5E">
        <w:rPr>
          <w:rFonts w:cs="Times New Roman"/>
          <w:sz w:val="30"/>
          <w:szCs w:val="30"/>
        </w:rPr>
        <w:lastRenderedPageBreak/>
        <w:t>C</w:t>
      </w:r>
      <w:r w:rsidR="00DC1F5E">
        <w:rPr>
          <w:rFonts w:cs="Times New Roman"/>
          <w:sz w:val="30"/>
          <w:szCs w:val="30"/>
        </w:rPr>
        <w:t>HƯƠNG</w:t>
      </w:r>
      <w:r w:rsidRPr="00DC1F5E">
        <w:rPr>
          <w:rFonts w:cs="Times New Roman"/>
          <w:sz w:val="30"/>
          <w:szCs w:val="30"/>
        </w:rPr>
        <w:t xml:space="preserve"> 2: </w:t>
      </w:r>
      <w:bookmarkEnd w:id="21"/>
      <w:bookmarkEnd w:id="22"/>
      <w:bookmarkEnd w:id="23"/>
      <w:r w:rsidR="002659F3" w:rsidRPr="00DC1F5E">
        <w:rPr>
          <w:rFonts w:cs="Times New Roman"/>
          <w:sz w:val="30"/>
          <w:szCs w:val="30"/>
        </w:rPr>
        <w:t>MỞ ĐẦU</w:t>
      </w:r>
      <w:bookmarkEnd w:id="24"/>
    </w:p>
    <w:p w14:paraId="3872FEE6" w14:textId="77777777" w:rsidR="00FF6FF3" w:rsidRPr="00B173E0" w:rsidRDefault="00FF6FF3" w:rsidP="00B173E0">
      <w:pPr>
        <w:spacing w:line="276" w:lineRule="auto"/>
        <w:rPr>
          <w:sz w:val="24"/>
          <w:szCs w:val="24"/>
        </w:rPr>
      </w:pPr>
    </w:p>
    <w:p w14:paraId="14520C79" w14:textId="69D6D096" w:rsidR="00CA173B" w:rsidRPr="00DC1F5E" w:rsidRDefault="002E607A" w:rsidP="00B173E0">
      <w:pPr>
        <w:pStyle w:val="Heading2"/>
        <w:spacing w:line="276" w:lineRule="auto"/>
        <w:rPr>
          <w:rFonts w:ascii="Times New Roman" w:hAnsi="Times New Roman" w:cs="Times New Roman"/>
        </w:rPr>
      </w:pPr>
      <w:bookmarkStart w:id="25" w:name="_Toc119839172"/>
      <w:r w:rsidRPr="00DC1F5E">
        <w:rPr>
          <w:rFonts w:ascii="Times New Roman" w:hAnsi="Times New Roman" w:cs="Times New Roman"/>
        </w:rPr>
        <w:t>2.1</w:t>
      </w:r>
      <w:r w:rsidR="005C6B9E">
        <w:rPr>
          <w:rFonts w:ascii="Times New Roman" w:hAnsi="Times New Roman" w:cs="Times New Roman"/>
        </w:rPr>
        <w:t>.</w:t>
      </w:r>
      <w:r w:rsidR="00CA173B" w:rsidRPr="00DC1F5E">
        <w:rPr>
          <w:rFonts w:ascii="Times New Roman" w:hAnsi="Times New Roman" w:cs="Times New Roman"/>
        </w:rPr>
        <w:t xml:space="preserve"> Mục đích:</w:t>
      </w:r>
      <w:bookmarkEnd w:id="25"/>
    </w:p>
    <w:p w14:paraId="2AB54909" w14:textId="264DDF58" w:rsidR="00CA173B" w:rsidRDefault="00CA173B" w:rsidP="00B173E0">
      <w:pPr>
        <w:spacing w:line="276" w:lineRule="auto"/>
        <w:rPr>
          <w:szCs w:val="26"/>
        </w:rPr>
      </w:pPr>
      <w:r w:rsidRPr="00DC1F5E">
        <w:rPr>
          <w:szCs w:val="26"/>
        </w:rPr>
        <w:t xml:space="preserve">Trong thời đại công nghệ  4.0 có xu hướng trong việc tự động hóa và trao đổi dữ liệu trong công nghiệp sản xuất. Vì thế, việc ứng dụng các thành tựu khoa học - kỹ thuật vào đời sống càng ngày càng phổ biến. Điều đó làm cho kinh tế của đất nước phát triển dẫn đến nhu cầu của con người ngày càng cao về mọi mặt. Trong các rạp chiếu phim hiện nay, việc quản lý và tổ chức chiếu phim, bán vé luôn là vấn đề được quan tâm. Người quản lý luôn gặp khó khăn trong vấn đề quản lý quá trình hoạt động của từng bộ phận. Chính vì lý do đó mà số lượng khách hàng đi xem phim ít hơn, thu nhập của rạp cũng bị ảnh hưởng. Vì vậy, để đáp ứng được nhu cầu của người dùng nhóm đã tạo ra một chương trình quản lý rạp chiếu phim giúp các rạp phim có thể giải quyết vấn đề trên. </w:t>
      </w:r>
    </w:p>
    <w:p w14:paraId="147E0B76" w14:textId="77777777" w:rsidR="00DC1F5E" w:rsidRPr="00DC1F5E" w:rsidRDefault="00DC1F5E" w:rsidP="00B173E0">
      <w:pPr>
        <w:spacing w:line="276" w:lineRule="auto"/>
        <w:rPr>
          <w:szCs w:val="26"/>
        </w:rPr>
      </w:pPr>
    </w:p>
    <w:p w14:paraId="07BFB843" w14:textId="710CEA9F" w:rsidR="00CA173B" w:rsidRPr="00DC1F5E" w:rsidRDefault="00CA173B" w:rsidP="00B173E0">
      <w:pPr>
        <w:pStyle w:val="Heading2"/>
        <w:spacing w:line="276" w:lineRule="auto"/>
        <w:rPr>
          <w:rFonts w:ascii="Times New Roman" w:hAnsi="Times New Roman" w:cs="Times New Roman"/>
        </w:rPr>
      </w:pPr>
      <w:bookmarkStart w:id="26" w:name="_Toc119839173"/>
      <w:r w:rsidRPr="00DC1F5E">
        <w:rPr>
          <w:rFonts w:ascii="Times New Roman" w:hAnsi="Times New Roman" w:cs="Times New Roman"/>
        </w:rPr>
        <w:t>2.</w:t>
      </w:r>
      <w:r w:rsidR="002E607A" w:rsidRPr="00DC1F5E">
        <w:rPr>
          <w:rFonts w:ascii="Times New Roman" w:hAnsi="Times New Roman" w:cs="Times New Roman"/>
        </w:rPr>
        <w:t>2</w:t>
      </w:r>
      <w:r w:rsidR="005C6B9E">
        <w:rPr>
          <w:rFonts w:ascii="Times New Roman" w:hAnsi="Times New Roman" w:cs="Times New Roman"/>
        </w:rPr>
        <w:t>.</w:t>
      </w:r>
      <w:r w:rsidRPr="00DC1F5E">
        <w:rPr>
          <w:rFonts w:ascii="Times New Roman" w:hAnsi="Times New Roman" w:cs="Times New Roman"/>
        </w:rPr>
        <w:t xml:space="preserve"> Mục tiêu và nhiệm vụ nghiên cứu:</w:t>
      </w:r>
      <w:bookmarkEnd w:id="26"/>
    </w:p>
    <w:p w14:paraId="610C9B95" w14:textId="77777777" w:rsidR="00CA173B" w:rsidRPr="00DC1F5E" w:rsidRDefault="00CA173B" w:rsidP="00B173E0">
      <w:pPr>
        <w:spacing w:line="276" w:lineRule="auto"/>
        <w:rPr>
          <w:szCs w:val="26"/>
        </w:rPr>
      </w:pPr>
      <w:r w:rsidRPr="00DC1F5E">
        <w:rPr>
          <w:szCs w:val="26"/>
        </w:rPr>
        <w:t>Với yêu cầu hiện nay của các rạp chiếu phim cần tạo ra được một công cụ quản lý quá trình hoạt động của từng bộ phận có thể ứng dụng rộng rãi cho mọi rạp phim, dễ dùng, dung lượng không quá nặng, hỗ trợ 100% việc quản lí quá trình hoạt động. Sự cạnh tranh giữa các phần mềm quản lý cũng diễn ra rất sôi động vì thế việc tạo ra một phần mềm quản lý hoàn hảo đáp ứng tất cả các nhu cầu là cần thiết.</w:t>
      </w:r>
    </w:p>
    <w:p w14:paraId="3BB99AA4" w14:textId="77777777" w:rsidR="00CA173B" w:rsidRPr="00DC1F5E" w:rsidRDefault="00CA173B" w:rsidP="00B173E0">
      <w:pPr>
        <w:pStyle w:val="ListParagraph"/>
        <w:numPr>
          <w:ilvl w:val="1"/>
          <w:numId w:val="4"/>
        </w:numPr>
        <w:spacing w:line="276" w:lineRule="auto"/>
        <w:rPr>
          <w:szCs w:val="26"/>
        </w:rPr>
      </w:pPr>
      <w:r w:rsidRPr="00DC1F5E">
        <w:rPr>
          <w:szCs w:val="26"/>
        </w:rPr>
        <w:t>Tạo ra một chương trình dùng để quản lý quá trình hoạt động: số lượng vé bán ra, người mua hàng, hỗ trợ các cửa hàng quản lý tốt nhất việc trao đổi mua bán.</w:t>
      </w:r>
    </w:p>
    <w:p w14:paraId="5A6E548D" w14:textId="77777777" w:rsidR="00CA173B" w:rsidRPr="00DC1F5E" w:rsidRDefault="00CA173B" w:rsidP="00B173E0">
      <w:pPr>
        <w:pStyle w:val="ListParagraph"/>
        <w:numPr>
          <w:ilvl w:val="1"/>
          <w:numId w:val="4"/>
        </w:numPr>
        <w:spacing w:line="276" w:lineRule="auto"/>
        <w:rPr>
          <w:szCs w:val="26"/>
        </w:rPr>
      </w:pPr>
      <w:r w:rsidRPr="00DC1F5E">
        <w:rPr>
          <w:szCs w:val="26"/>
        </w:rPr>
        <w:t>Tiết kiệm được nhiều thời gian và chi phí cho việc phải cần quá nhiều nhân lực để quản lý.</w:t>
      </w:r>
    </w:p>
    <w:p w14:paraId="55AE904B" w14:textId="77777777" w:rsidR="00CA173B" w:rsidRPr="00DC1F5E" w:rsidRDefault="00CA173B" w:rsidP="00B173E0">
      <w:pPr>
        <w:pStyle w:val="ListParagraph"/>
        <w:numPr>
          <w:ilvl w:val="1"/>
          <w:numId w:val="4"/>
        </w:numPr>
        <w:spacing w:line="276" w:lineRule="auto"/>
        <w:rPr>
          <w:szCs w:val="26"/>
        </w:rPr>
      </w:pPr>
      <w:r w:rsidRPr="00DC1F5E">
        <w:rPr>
          <w:szCs w:val="26"/>
        </w:rPr>
        <w:t>Dễ dàng kiểm rạp phim.</w:t>
      </w:r>
    </w:p>
    <w:p w14:paraId="24E27CBE" w14:textId="77777777" w:rsidR="00CA173B" w:rsidRPr="00DC1F5E" w:rsidRDefault="00CA173B" w:rsidP="00B173E0">
      <w:pPr>
        <w:spacing w:line="276" w:lineRule="auto"/>
        <w:rPr>
          <w:szCs w:val="26"/>
        </w:rPr>
      </w:pPr>
      <w:r w:rsidRPr="00DC1F5E">
        <w:rPr>
          <w:szCs w:val="26"/>
        </w:rPr>
        <w:t>Nhiệm vụ:</w:t>
      </w:r>
    </w:p>
    <w:p w14:paraId="1FD8434B" w14:textId="77777777" w:rsidR="00CA173B" w:rsidRPr="00DC1F5E" w:rsidRDefault="00CA173B" w:rsidP="00B173E0">
      <w:pPr>
        <w:pStyle w:val="ListParagraph"/>
        <w:numPr>
          <w:ilvl w:val="1"/>
          <w:numId w:val="4"/>
        </w:numPr>
        <w:spacing w:line="276" w:lineRule="auto"/>
        <w:rPr>
          <w:szCs w:val="26"/>
        </w:rPr>
      </w:pPr>
      <w:r w:rsidRPr="00DC1F5E">
        <w:rPr>
          <w:szCs w:val="26"/>
        </w:rPr>
        <w:t xml:space="preserve">Tính tiền tốc độ nhanh, độ chính xác cao </w:t>
      </w:r>
    </w:p>
    <w:p w14:paraId="469A458D" w14:textId="77777777" w:rsidR="00CA173B" w:rsidRPr="00DC1F5E" w:rsidRDefault="00CA173B" w:rsidP="00B173E0">
      <w:pPr>
        <w:pStyle w:val="ListParagraph"/>
        <w:numPr>
          <w:ilvl w:val="1"/>
          <w:numId w:val="4"/>
        </w:numPr>
        <w:spacing w:line="276" w:lineRule="auto"/>
        <w:rPr>
          <w:szCs w:val="26"/>
        </w:rPr>
      </w:pPr>
      <w:r w:rsidRPr="00DC1F5E">
        <w:rPr>
          <w:szCs w:val="26"/>
        </w:rPr>
        <w:t xml:space="preserve">Có thể in hóa đơn từ máy in liên kết phần mềm </w:t>
      </w:r>
    </w:p>
    <w:p w14:paraId="276AF9A2" w14:textId="428A7533" w:rsidR="00CA173B" w:rsidRDefault="00CA173B" w:rsidP="00B173E0">
      <w:pPr>
        <w:pStyle w:val="ListParagraph"/>
        <w:numPr>
          <w:ilvl w:val="1"/>
          <w:numId w:val="4"/>
        </w:numPr>
        <w:spacing w:line="276" w:lineRule="auto"/>
        <w:rPr>
          <w:szCs w:val="26"/>
        </w:rPr>
      </w:pPr>
      <w:r w:rsidRPr="00DC1F5E">
        <w:rPr>
          <w:szCs w:val="26"/>
        </w:rPr>
        <w:t>Chỉnh sửa sai sót trong hóa đơn dễ dàng</w:t>
      </w:r>
    </w:p>
    <w:p w14:paraId="54BEFC5E" w14:textId="77777777" w:rsidR="00DC1F5E" w:rsidRPr="00DC1F5E" w:rsidRDefault="00DC1F5E" w:rsidP="00DC1F5E">
      <w:pPr>
        <w:spacing w:line="276" w:lineRule="auto"/>
        <w:ind w:left="1080" w:firstLine="0"/>
        <w:rPr>
          <w:szCs w:val="26"/>
        </w:rPr>
      </w:pPr>
    </w:p>
    <w:p w14:paraId="4DF7734C" w14:textId="1791D7B1" w:rsidR="00CA173B" w:rsidRPr="00DC1F5E" w:rsidRDefault="002E607A" w:rsidP="00B173E0">
      <w:pPr>
        <w:pStyle w:val="Heading2"/>
        <w:spacing w:line="276" w:lineRule="auto"/>
        <w:rPr>
          <w:rFonts w:ascii="Times New Roman" w:hAnsi="Times New Roman" w:cs="Times New Roman"/>
        </w:rPr>
      </w:pPr>
      <w:bookmarkStart w:id="27" w:name="_Toc119839174"/>
      <w:r w:rsidRPr="00DC1F5E">
        <w:rPr>
          <w:rFonts w:ascii="Times New Roman" w:hAnsi="Times New Roman" w:cs="Times New Roman"/>
        </w:rPr>
        <w:t>2.3</w:t>
      </w:r>
      <w:r w:rsidR="005C6B9E">
        <w:rPr>
          <w:rFonts w:ascii="Times New Roman" w:hAnsi="Times New Roman" w:cs="Times New Roman"/>
        </w:rPr>
        <w:t>.</w:t>
      </w:r>
      <w:r w:rsidR="00CA173B" w:rsidRPr="00DC1F5E">
        <w:rPr>
          <w:rFonts w:ascii="Times New Roman" w:hAnsi="Times New Roman" w:cs="Times New Roman"/>
        </w:rPr>
        <w:t xml:space="preserve"> Đối tượng và phạm vi nghiên cứu:</w:t>
      </w:r>
      <w:bookmarkEnd w:id="27"/>
    </w:p>
    <w:p w14:paraId="290F1456" w14:textId="77777777" w:rsidR="00CA173B" w:rsidRPr="00DC1F5E" w:rsidRDefault="00CA173B" w:rsidP="00B173E0">
      <w:pPr>
        <w:spacing w:line="276" w:lineRule="auto"/>
        <w:rPr>
          <w:szCs w:val="26"/>
        </w:rPr>
      </w:pPr>
      <w:r w:rsidRPr="00DC1F5E">
        <w:rPr>
          <w:szCs w:val="26"/>
        </w:rPr>
        <w:t>- Các rạp phim, dịch vụ</w:t>
      </w:r>
    </w:p>
    <w:p w14:paraId="428BE608" w14:textId="13F72054" w:rsidR="00CA173B" w:rsidRDefault="00CA173B" w:rsidP="00B173E0">
      <w:pPr>
        <w:spacing w:line="276" w:lineRule="auto"/>
        <w:rPr>
          <w:szCs w:val="26"/>
        </w:rPr>
      </w:pPr>
      <w:r w:rsidRPr="00DC1F5E">
        <w:rPr>
          <w:szCs w:val="26"/>
        </w:rPr>
        <w:t>- Nhu cầu quản lý quá trình hoạt động,  hóa đơn, thông tin khách hàng.</w:t>
      </w:r>
    </w:p>
    <w:p w14:paraId="0A9FF5AF" w14:textId="77777777" w:rsidR="00DC1F5E" w:rsidRPr="00DC1F5E" w:rsidRDefault="00DC1F5E" w:rsidP="00B173E0">
      <w:pPr>
        <w:spacing w:line="276" w:lineRule="auto"/>
        <w:rPr>
          <w:szCs w:val="26"/>
        </w:rPr>
      </w:pPr>
    </w:p>
    <w:p w14:paraId="0C04A2FE" w14:textId="510C5394" w:rsidR="00CA173B" w:rsidRPr="00DC1F5E" w:rsidRDefault="002E607A" w:rsidP="00B173E0">
      <w:pPr>
        <w:pStyle w:val="Heading2"/>
        <w:spacing w:line="276" w:lineRule="auto"/>
        <w:rPr>
          <w:rFonts w:ascii="Times New Roman" w:hAnsi="Times New Roman" w:cs="Times New Roman"/>
        </w:rPr>
      </w:pPr>
      <w:bookmarkStart w:id="28" w:name="_Toc119839175"/>
      <w:r w:rsidRPr="00DC1F5E">
        <w:rPr>
          <w:rFonts w:ascii="Times New Roman" w:hAnsi="Times New Roman" w:cs="Times New Roman"/>
        </w:rPr>
        <w:t>2.4</w:t>
      </w:r>
      <w:r w:rsidR="005C6B9E">
        <w:rPr>
          <w:rFonts w:ascii="Times New Roman" w:hAnsi="Times New Roman" w:cs="Times New Roman"/>
        </w:rPr>
        <w:t>.</w:t>
      </w:r>
      <w:r w:rsidR="00CA173B" w:rsidRPr="00DC1F5E">
        <w:rPr>
          <w:rFonts w:ascii="Times New Roman" w:hAnsi="Times New Roman" w:cs="Times New Roman"/>
        </w:rPr>
        <w:t xml:space="preserve"> Cách tiếp cận và phương pháp nghiên cứu:</w:t>
      </w:r>
      <w:bookmarkEnd w:id="28"/>
    </w:p>
    <w:p w14:paraId="28ED94D6" w14:textId="77777777" w:rsidR="00CA173B" w:rsidRPr="00DC1F5E" w:rsidRDefault="00CA173B" w:rsidP="00B173E0">
      <w:pPr>
        <w:spacing w:line="276" w:lineRule="auto"/>
        <w:rPr>
          <w:szCs w:val="26"/>
        </w:rPr>
      </w:pPr>
      <w:r w:rsidRPr="00DC1F5E">
        <w:rPr>
          <w:szCs w:val="26"/>
        </w:rPr>
        <w:t>- Dựa trên nhu cầu của bản thân và người tiêu dùng.</w:t>
      </w:r>
    </w:p>
    <w:p w14:paraId="3D738FD0" w14:textId="77777777" w:rsidR="00CA173B" w:rsidRPr="00DC1F5E" w:rsidRDefault="00CA173B" w:rsidP="00B173E0">
      <w:pPr>
        <w:spacing w:line="276" w:lineRule="auto"/>
        <w:rPr>
          <w:szCs w:val="26"/>
        </w:rPr>
      </w:pPr>
      <w:r w:rsidRPr="00DC1F5E">
        <w:rPr>
          <w:szCs w:val="26"/>
        </w:rPr>
        <w:t>- Tham khảo thông tin trên Internet,  các trang mạng xã hội.</w:t>
      </w:r>
    </w:p>
    <w:p w14:paraId="5A4D6887" w14:textId="28063B8A" w:rsidR="003E3055" w:rsidRPr="00B173E0" w:rsidRDefault="003E3055" w:rsidP="00B173E0">
      <w:pPr>
        <w:spacing w:line="276" w:lineRule="auto"/>
        <w:rPr>
          <w:rFonts w:eastAsiaTheme="majorEastAsia"/>
          <w:color w:val="2F5496" w:themeColor="accent1" w:themeShade="BF"/>
          <w:sz w:val="24"/>
          <w:szCs w:val="24"/>
        </w:rPr>
      </w:pPr>
    </w:p>
    <w:p w14:paraId="1A8B0665" w14:textId="076618BB" w:rsidR="00CA173B" w:rsidRPr="00B173E0" w:rsidRDefault="00CA173B" w:rsidP="00B173E0">
      <w:pPr>
        <w:spacing w:line="276" w:lineRule="auto"/>
        <w:ind w:firstLine="0"/>
        <w:rPr>
          <w:rFonts w:eastAsiaTheme="majorEastAsia"/>
          <w:color w:val="2F5496" w:themeColor="accent1" w:themeShade="BF"/>
          <w:sz w:val="24"/>
          <w:szCs w:val="24"/>
        </w:rPr>
      </w:pPr>
      <w:r w:rsidRPr="00B173E0">
        <w:rPr>
          <w:rFonts w:eastAsiaTheme="majorEastAsia"/>
          <w:color w:val="2F5496" w:themeColor="accent1" w:themeShade="BF"/>
          <w:sz w:val="24"/>
          <w:szCs w:val="24"/>
        </w:rPr>
        <w:br w:type="page"/>
      </w:r>
    </w:p>
    <w:p w14:paraId="66AFF1B6" w14:textId="1BC31C29" w:rsidR="003E3055" w:rsidRPr="00DC1F5E" w:rsidRDefault="003E3055" w:rsidP="00B173E0">
      <w:pPr>
        <w:pStyle w:val="Heading1"/>
        <w:spacing w:line="276" w:lineRule="auto"/>
        <w:rPr>
          <w:rFonts w:cs="Times New Roman"/>
          <w:sz w:val="30"/>
          <w:szCs w:val="30"/>
        </w:rPr>
      </w:pPr>
      <w:bookmarkStart w:id="29" w:name="_Toc119839176"/>
      <w:r w:rsidRPr="00DC1F5E">
        <w:rPr>
          <w:rFonts w:cs="Times New Roman"/>
          <w:sz w:val="30"/>
          <w:szCs w:val="30"/>
        </w:rPr>
        <w:lastRenderedPageBreak/>
        <w:t>C</w:t>
      </w:r>
      <w:r w:rsidR="00DC1F5E" w:rsidRPr="00DC1F5E">
        <w:rPr>
          <w:rFonts w:cs="Times New Roman"/>
          <w:sz w:val="30"/>
          <w:szCs w:val="30"/>
        </w:rPr>
        <w:t>HƯƠNG</w:t>
      </w:r>
      <w:r w:rsidRPr="00DC1F5E">
        <w:rPr>
          <w:rFonts w:cs="Times New Roman"/>
          <w:sz w:val="30"/>
          <w:szCs w:val="30"/>
        </w:rPr>
        <w:t xml:space="preserve"> 3: CƠ SỞ LÝ THUYẾT</w:t>
      </w:r>
      <w:bookmarkEnd w:id="29"/>
    </w:p>
    <w:p w14:paraId="06D8B7D3" w14:textId="77777777" w:rsidR="003E3055" w:rsidRPr="00B173E0" w:rsidRDefault="003E3055" w:rsidP="00B173E0">
      <w:pPr>
        <w:pStyle w:val="NoSpacing"/>
        <w:spacing w:line="276" w:lineRule="auto"/>
        <w:rPr>
          <w:sz w:val="24"/>
          <w:szCs w:val="24"/>
        </w:rPr>
      </w:pPr>
    </w:p>
    <w:p w14:paraId="0CB19E77" w14:textId="60EF2A08" w:rsidR="00CA173B" w:rsidRPr="00DC1F5E" w:rsidRDefault="003E3055" w:rsidP="009B127F">
      <w:pPr>
        <w:pStyle w:val="Heading2"/>
        <w:spacing w:line="276" w:lineRule="auto"/>
        <w:ind w:firstLine="0"/>
        <w:rPr>
          <w:rFonts w:ascii="Times New Roman" w:hAnsi="Times New Roman" w:cs="Times New Roman"/>
        </w:rPr>
      </w:pPr>
      <w:bookmarkStart w:id="30" w:name="_Toc119839177"/>
      <w:r w:rsidRPr="00DC1F5E">
        <w:rPr>
          <w:rFonts w:ascii="Times New Roman" w:hAnsi="Times New Roman" w:cs="Times New Roman"/>
        </w:rPr>
        <w:t>3.1</w:t>
      </w:r>
      <w:r w:rsidR="005C6B9E">
        <w:rPr>
          <w:rFonts w:ascii="Times New Roman" w:hAnsi="Times New Roman" w:cs="Times New Roman"/>
        </w:rPr>
        <w:t>.</w:t>
      </w:r>
      <w:r w:rsidRPr="00DC1F5E">
        <w:rPr>
          <w:rFonts w:ascii="Times New Roman" w:hAnsi="Times New Roman" w:cs="Times New Roman"/>
        </w:rPr>
        <w:t xml:space="preserve"> Tổng quan ngôn ngữ lập tr</w:t>
      </w:r>
      <w:r w:rsidR="00DC1F5E">
        <w:rPr>
          <w:rFonts w:ascii="Times New Roman" w:hAnsi="Times New Roman" w:cs="Times New Roman"/>
        </w:rPr>
        <w:t>ình</w:t>
      </w:r>
      <w:r w:rsidRPr="00DC1F5E">
        <w:rPr>
          <w:rFonts w:ascii="Times New Roman" w:hAnsi="Times New Roman" w:cs="Times New Roman"/>
        </w:rPr>
        <w:t xml:space="preserve"> C++</w:t>
      </w:r>
      <w:bookmarkEnd w:id="30"/>
    </w:p>
    <w:p w14:paraId="77523461" w14:textId="782C8DDE" w:rsidR="003E3055" w:rsidRPr="00DC1F5E" w:rsidRDefault="003E3055" w:rsidP="009B127F">
      <w:pPr>
        <w:pStyle w:val="Heading3"/>
        <w:spacing w:line="276" w:lineRule="auto"/>
        <w:ind w:firstLine="0"/>
        <w:rPr>
          <w:rFonts w:ascii="Times New Roman" w:hAnsi="Times New Roman" w:cs="Times New Roman"/>
          <w:i/>
          <w:iCs/>
          <w:sz w:val="26"/>
          <w:szCs w:val="26"/>
        </w:rPr>
      </w:pPr>
      <w:bookmarkStart w:id="31" w:name="_Toc119839178"/>
      <w:r w:rsidRPr="00DC1F5E">
        <w:rPr>
          <w:rFonts w:ascii="Times New Roman" w:hAnsi="Times New Roman" w:cs="Times New Roman"/>
          <w:i/>
          <w:iCs/>
          <w:sz w:val="26"/>
          <w:szCs w:val="26"/>
        </w:rPr>
        <w:t>3.1.1</w:t>
      </w:r>
      <w:r w:rsidR="009B127F">
        <w:rPr>
          <w:rFonts w:ascii="Times New Roman" w:hAnsi="Times New Roman" w:cs="Times New Roman"/>
          <w:i/>
          <w:iCs/>
          <w:sz w:val="26"/>
          <w:szCs w:val="26"/>
        </w:rPr>
        <w:t>.</w:t>
      </w:r>
      <w:r w:rsidRPr="00DC1F5E">
        <w:rPr>
          <w:rFonts w:ascii="Times New Roman" w:hAnsi="Times New Roman" w:cs="Times New Roman"/>
          <w:i/>
          <w:iCs/>
          <w:sz w:val="26"/>
          <w:szCs w:val="26"/>
        </w:rPr>
        <w:t xml:space="preserve"> Khái niệm:</w:t>
      </w:r>
      <w:bookmarkEnd w:id="31"/>
    </w:p>
    <w:p w14:paraId="7156E50F" w14:textId="77777777" w:rsidR="00CA173B" w:rsidRPr="00DC1F5E" w:rsidRDefault="00CA173B" w:rsidP="00B173E0">
      <w:pPr>
        <w:spacing w:line="276" w:lineRule="auto"/>
        <w:rPr>
          <w:szCs w:val="26"/>
        </w:rPr>
      </w:pPr>
      <w:r w:rsidRPr="00DC1F5E">
        <w:rPr>
          <w:szCs w:val="26"/>
        </w:rPr>
        <w:t>C ++ là một ngôn ngữ lập trình được phát triển bởi Bjarne Stroustrup vào năm 1979 tại Bell Labs. C ++ được coi là ngôn ngữ bậc trung (middle-level) như một phần mở rộng của ngôn ngữ lập trình C, hoặc “C với các lớp Class” vì nó bao gồm sự kết hợp của cả các tính năng của ngôn ngữ cấp cao và cấp thấp.</w:t>
      </w:r>
    </w:p>
    <w:p w14:paraId="5AC892EC" w14:textId="77777777" w:rsidR="00CA173B" w:rsidRPr="00DC1F5E" w:rsidRDefault="00CA173B" w:rsidP="00B173E0">
      <w:pPr>
        <w:pStyle w:val="NoSpacing"/>
        <w:spacing w:line="276" w:lineRule="auto"/>
        <w:rPr>
          <w:szCs w:val="26"/>
        </w:rPr>
      </w:pPr>
    </w:p>
    <w:p w14:paraId="27B071CA" w14:textId="23F48F5C" w:rsidR="003E3055" w:rsidRPr="00DC1F5E" w:rsidRDefault="00D205C3" w:rsidP="009B127F">
      <w:pPr>
        <w:pStyle w:val="Heading3"/>
        <w:spacing w:line="276" w:lineRule="auto"/>
        <w:ind w:firstLine="0"/>
        <w:rPr>
          <w:rFonts w:ascii="Times New Roman" w:hAnsi="Times New Roman" w:cs="Times New Roman"/>
          <w:i/>
          <w:iCs/>
          <w:sz w:val="26"/>
          <w:szCs w:val="26"/>
        </w:rPr>
      </w:pPr>
      <w:bookmarkStart w:id="32" w:name="_Toc119839179"/>
      <w:r w:rsidRPr="00DC1F5E">
        <w:rPr>
          <w:rFonts w:ascii="Times New Roman" w:hAnsi="Times New Roman" w:cs="Times New Roman"/>
          <w:i/>
          <w:iCs/>
          <w:sz w:val="26"/>
          <w:szCs w:val="26"/>
        </w:rPr>
        <w:t>3.1.2</w:t>
      </w:r>
      <w:r w:rsidR="009B127F">
        <w:rPr>
          <w:rFonts w:ascii="Times New Roman" w:hAnsi="Times New Roman" w:cs="Times New Roman"/>
          <w:i/>
          <w:iCs/>
          <w:sz w:val="26"/>
          <w:szCs w:val="26"/>
        </w:rPr>
        <w:t>.</w:t>
      </w:r>
      <w:r w:rsidRPr="00DC1F5E">
        <w:rPr>
          <w:rFonts w:ascii="Times New Roman" w:hAnsi="Times New Roman" w:cs="Times New Roman"/>
          <w:i/>
          <w:iCs/>
          <w:sz w:val="26"/>
          <w:szCs w:val="26"/>
        </w:rPr>
        <w:t xml:space="preserve"> Các đặc điểm nổi bật</w:t>
      </w:r>
      <w:bookmarkEnd w:id="32"/>
      <w:r w:rsidRPr="00DC1F5E">
        <w:rPr>
          <w:rFonts w:ascii="Times New Roman" w:hAnsi="Times New Roman" w:cs="Times New Roman"/>
          <w:i/>
          <w:iCs/>
          <w:sz w:val="26"/>
          <w:szCs w:val="26"/>
        </w:rPr>
        <w:t xml:space="preserve"> </w:t>
      </w:r>
    </w:p>
    <w:p w14:paraId="5FA94879" w14:textId="77777777" w:rsidR="00CA173B" w:rsidRPr="00DC1F5E" w:rsidRDefault="00CA173B" w:rsidP="00B173E0">
      <w:pPr>
        <w:spacing w:line="276" w:lineRule="auto"/>
        <w:rPr>
          <w:szCs w:val="26"/>
        </w:rPr>
      </w:pPr>
      <w:r w:rsidRPr="00DC1F5E">
        <w:rPr>
          <w:szCs w:val="26"/>
        </w:rPr>
        <w:t>- Ngôn ngữ lập trình bậc trung:</w:t>
      </w:r>
    </w:p>
    <w:p w14:paraId="7C4E2584" w14:textId="77777777" w:rsidR="00CA173B" w:rsidRPr="00DC1F5E" w:rsidRDefault="00CA173B" w:rsidP="00B173E0">
      <w:pPr>
        <w:spacing w:line="276" w:lineRule="auto"/>
        <w:rPr>
          <w:szCs w:val="26"/>
        </w:rPr>
      </w:pPr>
      <w:r w:rsidRPr="00DC1F5E">
        <w:rPr>
          <w:szCs w:val="26"/>
        </w:rPr>
        <w:t>Có thể sử dụng C++ để phát triển những chương trình bậc thấp, kể cả bậc cao đều hoạt động tốt trên hầu hết phần cứng.</w:t>
      </w:r>
    </w:p>
    <w:p w14:paraId="5D0237CE" w14:textId="77777777" w:rsidR="00CA173B" w:rsidRPr="00DC1F5E" w:rsidRDefault="00CA173B" w:rsidP="00B173E0">
      <w:pPr>
        <w:spacing w:line="276" w:lineRule="auto"/>
        <w:rPr>
          <w:szCs w:val="26"/>
        </w:rPr>
      </w:pPr>
      <w:r w:rsidRPr="00DC1F5E">
        <w:rPr>
          <w:szCs w:val="26"/>
        </w:rPr>
        <w:t>- Đơn giản và hiệu quả:</w:t>
      </w:r>
    </w:p>
    <w:p w14:paraId="3923C79B" w14:textId="77777777" w:rsidR="00CA173B" w:rsidRPr="00DC1F5E" w:rsidRDefault="00CA173B" w:rsidP="00B173E0">
      <w:pPr>
        <w:spacing w:line="276" w:lineRule="auto"/>
        <w:rPr>
          <w:szCs w:val="26"/>
        </w:rPr>
      </w:pPr>
      <w:r w:rsidRPr="00DC1F5E">
        <w:rPr>
          <w:szCs w:val="26"/>
        </w:rPr>
        <w:t xml:space="preserve">Cú pháp của C++ rất dễ hiểu và khá giống tiếng Anh. Thậm chí có thể dùng C++ để thiết kế những ứng dụng dù từ trước đó đã được viết bằng hợp ngữ ( Assembly language </w:t>
      </w:r>
    </w:p>
    <w:p w14:paraId="2CAD631F" w14:textId="77777777" w:rsidR="00CA173B" w:rsidRPr="00DC1F5E" w:rsidRDefault="00CA173B" w:rsidP="00B173E0">
      <w:pPr>
        <w:spacing w:line="276" w:lineRule="auto"/>
        <w:rPr>
          <w:szCs w:val="26"/>
        </w:rPr>
      </w:pPr>
      <w:r w:rsidRPr="00DC1F5E">
        <w:rPr>
          <w:szCs w:val="26"/>
        </w:rPr>
        <w:t>- Hỗ trợ đa nền tảng:</w:t>
      </w:r>
    </w:p>
    <w:p w14:paraId="12C05FA0" w14:textId="77777777" w:rsidR="00CA173B" w:rsidRPr="00DC1F5E" w:rsidRDefault="00CA173B" w:rsidP="00B173E0">
      <w:pPr>
        <w:spacing w:line="276" w:lineRule="auto"/>
        <w:rPr>
          <w:szCs w:val="26"/>
        </w:rPr>
      </w:pPr>
      <w:r w:rsidRPr="00DC1F5E">
        <w:rPr>
          <w:szCs w:val="26"/>
        </w:rPr>
        <w:t>C++ được hỗ trợ trên bất kỳ nền tảng, hệ điều hành nào. Ta có thể viết một chương trình C++ trên Linux, biên dịch nó trên Windows và chạy trên Mac OS.</w:t>
      </w:r>
    </w:p>
    <w:p w14:paraId="79213BE9" w14:textId="77777777" w:rsidR="00CA173B" w:rsidRPr="00DC1F5E" w:rsidRDefault="00CA173B" w:rsidP="00B173E0">
      <w:pPr>
        <w:spacing w:line="276" w:lineRule="auto"/>
        <w:rPr>
          <w:szCs w:val="26"/>
        </w:rPr>
      </w:pPr>
      <w:r w:rsidRPr="00DC1F5E">
        <w:rPr>
          <w:szCs w:val="26"/>
        </w:rPr>
        <w:t xml:space="preserve">- Lập trình hướng đối tượng: </w:t>
      </w:r>
    </w:p>
    <w:p w14:paraId="0B046218" w14:textId="77777777" w:rsidR="00CA173B" w:rsidRPr="00DC1F5E" w:rsidRDefault="00CA173B" w:rsidP="00B173E0">
      <w:pPr>
        <w:spacing w:line="276" w:lineRule="auto"/>
        <w:rPr>
          <w:szCs w:val="26"/>
        </w:rPr>
      </w:pPr>
      <w:r w:rsidRPr="00DC1F5E">
        <w:rPr>
          <w:szCs w:val="26"/>
        </w:rPr>
        <w:t xml:space="preserve">C++ phổ biến là do nó hỗ trợ vô cùng hiệu quả việc lập trình hướng đối tượng, bao gồm việc trừu tượng hóa dữ liệu, đóng gói dữ liệu, kế thừa và đa hình. </w:t>
      </w:r>
    </w:p>
    <w:p w14:paraId="4233DD5A" w14:textId="77777777" w:rsidR="00CA173B" w:rsidRPr="00DC1F5E" w:rsidRDefault="00CA173B" w:rsidP="00B173E0">
      <w:pPr>
        <w:spacing w:line="276" w:lineRule="auto"/>
        <w:rPr>
          <w:szCs w:val="26"/>
        </w:rPr>
      </w:pPr>
      <w:r w:rsidRPr="00DC1F5E">
        <w:rPr>
          <w:szCs w:val="26"/>
        </w:rPr>
        <w:t>- Con trỏ:</w:t>
      </w:r>
    </w:p>
    <w:p w14:paraId="5ABFAD18" w14:textId="77777777" w:rsidR="00CA173B" w:rsidRPr="00DC1F5E" w:rsidRDefault="00CA173B" w:rsidP="00B173E0">
      <w:pPr>
        <w:spacing w:line="276" w:lineRule="auto"/>
        <w:rPr>
          <w:szCs w:val="26"/>
        </w:rPr>
      </w:pPr>
      <w:r w:rsidRPr="00DC1F5E">
        <w:rPr>
          <w:szCs w:val="26"/>
        </w:rPr>
        <w:t>Ngôn ngữ C++ cung cấp cho chúng ta một công cụ vô cùng tiện lợi là con trỏ, một con trỏ có nhiệm vụ lưu địa chỉ bộ nhớ làm giá trị của nó, đồng thời lưu trữ và truy cập dữ liệu từ bộ nhớ.</w:t>
      </w:r>
    </w:p>
    <w:p w14:paraId="1939F644" w14:textId="77777777" w:rsidR="00CA173B" w:rsidRPr="00DC1F5E" w:rsidRDefault="00CA173B" w:rsidP="00B173E0">
      <w:pPr>
        <w:pStyle w:val="NoSpacing"/>
        <w:spacing w:line="276" w:lineRule="auto"/>
        <w:rPr>
          <w:szCs w:val="26"/>
        </w:rPr>
      </w:pPr>
    </w:p>
    <w:p w14:paraId="7AD4BE86" w14:textId="4CDBB67C" w:rsidR="00D205C3" w:rsidRPr="00DC1F5E" w:rsidRDefault="00D205C3" w:rsidP="009B127F">
      <w:pPr>
        <w:pStyle w:val="Heading3"/>
        <w:spacing w:line="276" w:lineRule="auto"/>
        <w:ind w:firstLine="0"/>
        <w:rPr>
          <w:rFonts w:ascii="Times New Roman" w:hAnsi="Times New Roman" w:cs="Times New Roman"/>
          <w:i/>
          <w:iCs/>
          <w:sz w:val="26"/>
          <w:szCs w:val="26"/>
        </w:rPr>
      </w:pPr>
      <w:bookmarkStart w:id="33" w:name="_Toc119839180"/>
      <w:r w:rsidRPr="00DC1F5E">
        <w:rPr>
          <w:rFonts w:ascii="Times New Roman" w:hAnsi="Times New Roman" w:cs="Times New Roman"/>
          <w:i/>
          <w:iCs/>
          <w:sz w:val="26"/>
          <w:szCs w:val="26"/>
        </w:rPr>
        <w:t>3.1.3</w:t>
      </w:r>
      <w:r w:rsidR="009B127F">
        <w:rPr>
          <w:rFonts w:ascii="Times New Roman" w:hAnsi="Times New Roman" w:cs="Times New Roman"/>
          <w:i/>
          <w:iCs/>
          <w:sz w:val="26"/>
          <w:szCs w:val="26"/>
        </w:rPr>
        <w:t>.</w:t>
      </w:r>
      <w:r w:rsidRPr="00DC1F5E">
        <w:rPr>
          <w:rFonts w:ascii="Times New Roman" w:hAnsi="Times New Roman" w:cs="Times New Roman"/>
          <w:i/>
          <w:iCs/>
          <w:sz w:val="26"/>
          <w:szCs w:val="26"/>
        </w:rPr>
        <w:t xml:space="preserve"> Lịch sử phát triển:</w:t>
      </w:r>
      <w:bookmarkEnd w:id="33"/>
    </w:p>
    <w:p w14:paraId="0D4DF256" w14:textId="77777777" w:rsidR="00CA173B" w:rsidRPr="00DC1F5E" w:rsidRDefault="00CA173B" w:rsidP="00B173E0">
      <w:pPr>
        <w:spacing w:line="276" w:lineRule="auto"/>
        <w:rPr>
          <w:szCs w:val="26"/>
        </w:rPr>
      </w:pPr>
      <w:r w:rsidRPr="00DC1F5E">
        <w:rPr>
          <w:szCs w:val="26"/>
        </w:rPr>
        <w:t xml:space="preserve">C++ là ngôn ngữ lập trình đa năng được tạo ra bởi Bjarne Stroustrup như một phần mở rộng ngôn ngữ lập trình C, hoặc “C với các lớp Class”. Từ thập niên 1990, C++ đã trở thành một trong những ngôn ngữ thương mại ưa thích và phổ biến của lập trình viên. C++ được thiết kế hướng tới lập trình hệ thống máy tính và phần nhúng trên các vi mạch xử lý, bao gồm cả hệ thống có tài nguyên hạn chế và tài nguyên khổng lồ, với ưu điểm vượt trội về hiệu suất, hiệu quả và tính linh hoạt cao. C ++ có thể tìm thấy ở mọi nơi, với những điểm mạnh là cơ sở hạ tầng phần mềm và các ứng dụng bị hạn chế tài nguyên. bao gồm: phần mềm ứng dụng máy tính cá nhân, trò chơi điện tử, các hệ thống máy chủ (ví dụ: phần mềm thương mại điện tử, cỗ máy tìm kiếm trên web hoặc máy chủ SQL) và các ứng dụng ưu tiên về hiệu suất (ví dụ: tổng đài thông tin liên lạc hoặc thiết bị thăm dò không gian). C++ hầu hết được thực thi dưới dạng </w:t>
      </w:r>
      <w:r w:rsidRPr="00DC1F5E">
        <w:rPr>
          <w:szCs w:val="26"/>
        </w:rPr>
        <w:lastRenderedPageBreak/>
        <w:t>là một ngôn ngữ biên dịch, có thể chạy trên nhiều nền tảng khác nhau như Windows, Mac OS, Linux, các phiên bản Unix. Nhiều nhà cung cấp cung cấp các trình biên dịch C ++, bao gồm Tổ chức Phần mềm Tự do, Microsoft, Intel và IBM.</w:t>
      </w:r>
    </w:p>
    <w:p w14:paraId="0F6E15FB" w14:textId="77777777" w:rsidR="00CA173B" w:rsidRPr="00DC1F5E" w:rsidRDefault="00CA173B" w:rsidP="00B173E0">
      <w:pPr>
        <w:pStyle w:val="NoSpacing"/>
        <w:spacing w:line="276" w:lineRule="auto"/>
        <w:rPr>
          <w:szCs w:val="26"/>
        </w:rPr>
      </w:pPr>
    </w:p>
    <w:p w14:paraId="2B527DE7" w14:textId="2CBC3F78" w:rsidR="00D205C3" w:rsidRPr="00DC1F5E" w:rsidRDefault="00D205C3" w:rsidP="009B127F">
      <w:pPr>
        <w:pStyle w:val="Heading3"/>
        <w:spacing w:line="276" w:lineRule="auto"/>
        <w:ind w:firstLine="0"/>
        <w:rPr>
          <w:rFonts w:ascii="Times New Roman" w:hAnsi="Times New Roman" w:cs="Times New Roman"/>
          <w:i/>
          <w:iCs/>
          <w:sz w:val="26"/>
          <w:szCs w:val="26"/>
        </w:rPr>
      </w:pPr>
      <w:bookmarkStart w:id="34" w:name="_Toc119839181"/>
      <w:r w:rsidRPr="00DC1F5E">
        <w:rPr>
          <w:rFonts w:ascii="Times New Roman" w:hAnsi="Times New Roman" w:cs="Times New Roman"/>
          <w:i/>
          <w:iCs/>
          <w:sz w:val="26"/>
          <w:szCs w:val="26"/>
        </w:rPr>
        <w:t>3.1.4</w:t>
      </w:r>
      <w:r w:rsidR="009B127F">
        <w:rPr>
          <w:rFonts w:ascii="Times New Roman" w:hAnsi="Times New Roman" w:cs="Times New Roman"/>
          <w:i/>
          <w:iCs/>
          <w:sz w:val="26"/>
          <w:szCs w:val="26"/>
        </w:rPr>
        <w:t>.</w:t>
      </w:r>
      <w:r w:rsidRPr="00DC1F5E">
        <w:rPr>
          <w:rFonts w:ascii="Times New Roman" w:hAnsi="Times New Roman" w:cs="Times New Roman"/>
          <w:i/>
          <w:iCs/>
          <w:sz w:val="26"/>
          <w:szCs w:val="26"/>
        </w:rPr>
        <w:t xml:space="preserve"> Ưu nhược điểm của ngôn ngữ c++</w:t>
      </w:r>
      <w:bookmarkEnd w:id="34"/>
    </w:p>
    <w:p w14:paraId="28D7D31B" w14:textId="77777777" w:rsidR="00CA173B" w:rsidRPr="00DC1F5E" w:rsidRDefault="00CA173B" w:rsidP="00B173E0">
      <w:pPr>
        <w:spacing w:line="276" w:lineRule="auto"/>
        <w:rPr>
          <w:szCs w:val="26"/>
        </w:rPr>
      </w:pPr>
      <w:r w:rsidRPr="00DC1F5E">
        <w:rPr>
          <w:szCs w:val="26"/>
        </w:rPr>
        <w:t>Ưu điểm:</w:t>
      </w:r>
    </w:p>
    <w:p w14:paraId="7ACA69A7" w14:textId="77777777" w:rsidR="00CA173B" w:rsidRPr="00DC1F5E" w:rsidRDefault="00CA173B" w:rsidP="00B173E0">
      <w:pPr>
        <w:spacing w:line="276" w:lineRule="auto"/>
        <w:rPr>
          <w:szCs w:val="26"/>
        </w:rPr>
      </w:pPr>
      <w:r w:rsidRPr="00DC1F5E">
        <w:rPr>
          <w:szCs w:val="26"/>
        </w:rPr>
        <w:t>- Là một ngôn ngữ lập trình hướng đối tượng</w:t>
      </w:r>
    </w:p>
    <w:p w14:paraId="42442A5F" w14:textId="77777777" w:rsidR="00CA173B" w:rsidRPr="00DC1F5E" w:rsidRDefault="00CA173B" w:rsidP="00B173E0">
      <w:pPr>
        <w:spacing w:line="276" w:lineRule="auto"/>
        <w:rPr>
          <w:szCs w:val="26"/>
        </w:rPr>
      </w:pPr>
      <w:r w:rsidRPr="00DC1F5E">
        <w:rPr>
          <w:szCs w:val="26"/>
        </w:rPr>
        <w:t xml:space="preserve">Đây là một trong những lí do Developer có thể dùng C++ để học lập trình hướng đối tượng mặc dù không được khuyến khích. Nhưng hướng đối tượng là một tính chất mà một ngôn ngữ lập trình hiện đại nên có, và C++ cung cấp đủ những tính chất của hướng đối tượng như tính đóng gói, tính đa hình, tính trừu tượng và tính kế thừa. </w:t>
      </w:r>
    </w:p>
    <w:p w14:paraId="4C1A5E58" w14:textId="77777777" w:rsidR="00CA173B" w:rsidRPr="00DC1F5E" w:rsidRDefault="00CA173B" w:rsidP="00B173E0">
      <w:pPr>
        <w:spacing w:line="276" w:lineRule="auto"/>
        <w:rPr>
          <w:szCs w:val="26"/>
        </w:rPr>
      </w:pPr>
      <w:r w:rsidRPr="00DC1F5E">
        <w:rPr>
          <w:szCs w:val="26"/>
        </w:rPr>
        <w:t>- C++ cho phép thoải mái quản lý vùng nhớ</w:t>
      </w:r>
    </w:p>
    <w:p w14:paraId="2AA23C06" w14:textId="77777777" w:rsidR="00CA173B" w:rsidRPr="00DC1F5E" w:rsidRDefault="00CA173B" w:rsidP="00B173E0">
      <w:pPr>
        <w:spacing w:line="276" w:lineRule="auto"/>
        <w:rPr>
          <w:szCs w:val="26"/>
        </w:rPr>
      </w:pPr>
      <w:r w:rsidRPr="00DC1F5E">
        <w:rPr>
          <w:szCs w:val="26"/>
        </w:rPr>
        <w:t xml:space="preserve">Trong c++ chúng ta không có Garbage Collectors để dọn dẹp vùng nhớ như một số ngôn ngữ bậc cao khác. Một vùng nhớ có thể sử dụng lại nhiều lần, điều này giúp cải thiện hiệu suất chương trình C++. </w:t>
      </w:r>
    </w:p>
    <w:p w14:paraId="2CE574CB" w14:textId="77777777" w:rsidR="00CA173B" w:rsidRPr="00DC1F5E" w:rsidRDefault="00CA173B" w:rsidP="00B173E0">
      <w:pPr>
        <w:spacing w:line="276" w:lineRule="auto"/>
        <w:rPr>
          <w:szCs w:val="26"/>
        </w:rPr>
      </w:pPr>
      <w:r w:rsidRPr="00DC1F5E">
        <w:rPr>
          <w:szCs w:val="26"/>
        </w:rPr>
        <w:t>- C++ là một ngôn ngữ low-level dễ dàng giao tiếp với phần cứng</w:t>
      </w:r>
    </w:p>
    <w:p w14:paraId="79BE5593" w14:textId="77777777" w:rsidR="00CA173B" w:rsidRPr="00DC1F5E" w:rsidRDefault="00CA173B" w:rsidP="00B173E0">
      <w:pPr>
        <w:spacing w:line="276" w:lineRule="auto"/>
        <w:rPr>
          <w:szCs w:val="26"/>
        </w:rPr>
      </w:pPr>
      <w:r w:rsidRPr="00DC1F5E">
        <w:rPr>
          <w:szCs w:val="26"/>
        </w:rPr>
        <w:t>Một chương trình phần mềm dùng để giao tiếp với phần cứng hay một Embedded System đều được ưu tiên dùng C++.</w:t>
      </w:r>
    </w:p>
    <w:p w14:paraId="15E5F3B2" w14:textId="77777777" w:rsidR="00CA173B" w:rsidRPr="00DC1F5E" w:rsidRDefault="00CA173B" w:rsidP="00B173E0">
      <w:pPr>
        <w:spacing w:line="276" w:lineRule="auto"/>
        <w:rPr>
          <w:szCs w:val="26"/>
        </w:rPr>
      </w:pPr>
      <w:r w:rsidRPr="00DC1F5E">
        <w:rPr>
          <w:szCs w:val="26"/>
        </w:rPr>
        <w:t>C++ có một hiệu suất cao cùng khả năng tiêu tốn ít tài nguyên phần cứng khiến chương trình chạy nhanh hơn. Cũng vì hiệu suất cao nên C++ cũng được dùng để phát triển game. Nói chung, một chương trình đòi hỏi hiệu suất cao thì phần core lúc nào cũng sẽ được ưu tiên viết bằng C++.</w:t>
      </w:r>
    </w:p>
    <w:p w14:paraId="31C2C0EB" w14:textId="77777777" w:rsidR="00CA173B" w:rsidRPr="00DC1F5E" w:rsidRDefault="00CA173B" w:rsidP="00B173E0">
      <w:pPr>
        <w:spacing w:line="276" w:lineRule="auto"/>
        <w:rPr>
          <w:szCs w:val="26"/>
        </w:rPr>
      </w:pPr>
      <w:r w:rsidRPr="00DC1F5E">
        <w:rPr>
          <w:szCs w:val="26"/>
        </w:rPr>
        <w:t>Nhược điểm</w:t>
      </w:r>
    </w:p>
    <w:p w14:paraId="176FB544" w14:textId="77777777" w:rsidR="00CA173B" w:rsidRPr="00DC1F5E" w:rsidRDefault="00CA173B" w:rsidP="00B173E0">
      <w:pPr>
        <w:spacing w:line="276" w:lineRule="auto"/>
        <w:rPr>
          <w:szCs w:val="26"/>
        </w:rPr>
      </w:pPr>
      <w:r w:rsidRPr="00DC1F5E">
        <w:rPr>
          <w:szCs w:val="26"/>
        </w:rPr>
        <w:t xml:space="preserve">- Tràn vùng nhớ </w:t>
      </w:r>
    </w:p>
    <w:p w14:paraId="3389A687" w14:textId="77777777" w:rsidR="00CA173B" w:rsidRPr="00DC1F5E" w:rsidRDefault="00CA173B" w:rsidP="00B173E0">
      <w:pPr>
        <w:spacing w:line="276" w:lineRule="auto"/>
        <w:rPr>
          <w:szCs w:val="26"/>
        </w:rPr>
      </w:pPr>
      <w:r w:rsidRPr="00DC1F5E">
        <w:rPr>
          <w:szCs w:val="26"/>
        </w:rPr>
        <w:t>Cho phép bạn tự quản lý vùng nhớ, giúp cho việc tái sử dụng vùng nhớ một cách hiệu quả nhưng nếu quản lý không tốt việc tràn vùng nhớ sẽ xảy ra.</w:t>
      </w:r>
    </w:p>
    <w:p w14:paraId="42C6650E" w14:textId="77777777" w:rsidR="00CA173B" w:rsidRPr="00DC1F5E" w:rsidRDefault="00CA173B" w:rsidP="00B173E0">
      <w:pPr>
        <w:spacing w:line="276" w:lineRule="auto"/>
        <w:rPr>
          <w:szCs w:val="26"/>
        </w:rPr>
      </w:pPr>
      <w:r w:rsidRPr="00DC1F5E">
        <w:rPr>
          <w:szCs w:val="26"/>
        </w:rPr>
        <w:t>- OOP trong C++ khá phức tạp và khó hiểu</w:t>
      </w:r>
    </w:p>
    <w:p w14:paraId="501FA606" w14:textId="77777777" w:rsidR="00CA173B" w:rsidRPr="00DC1F5E" w:rsidRDefault="00CA173B" w:rsidP="00B173E0">
      <w:pPr>
        <w:spacing w:line="276" w:lineRule="auto"/>
        <w:rPr>
          <w:szCs w:val="26"/>
        </w:rPr>
      </w:pPr>
      <w:r w:rsidRPr="00DC1F5E">
        <w:rPr>
          <w:szCs w:val="26"/>
        </w:rPr>
        <w:t>Trong C++ không có khái niệm Interface và có thêm khái niệm hàm thuần ảo, hàm bạn, lớp bạn, hàm hủy, đa kế thừa,… Do vậy, OOP trong C++ khá phức tạp và khó hiểu.</w:t>
      </w:r>
    </w:p>
    <w:p w14:paraId="69310925" w14:textId="77777777" w:rsidR="00CA173B" w:rsidRPr="00DC1F5E" w:rsidRDefault="00CA173B" w:rsidP="00B173E0">
      <w:pPr>
        <w:spacing w:line="276" w:lineRule="auto"/>
        <w:rPr>
          <w:szCs w:val="26"/>
        </w:rPr>
      </w:pPr>
      <w:r w:rsidRPr="00DC1F5E">
        <w:rPr>
          <w:szCs w:val="26"/>
        </w:rPr>
        <w:t>- Con trỏ rất khó</w:t>
      </w:r>
    </w:p>
    <w:p w14:paraId="608D53E1" w14:textId="3E4A2D62" w:rsidR="00CA173B" w:rsidRDefault="00CA173B" w:rsidP="00B173E0">
      <w:pPr>
        <w:pStyle w:val="NoSpacing"/>
        <w:spacing w:line="276" w:lineRule="auto"/>
        <w:rPr>
          <w:szCs w:val="26"/>
        </w:rPr>
      </w:pPr>
      <w:r w:rsidRPr="00DC1F5E">
        <w:rPr>
          <w:szCs w:val="26"/>
        </w:rPr>
        <w:t>Con trỏ là một biến mang địa chỉ của một vùng nhớ mà biến đó trỏ tới. Những ngôn ngữ bậc cao đã lược bỏ khái niệm này để làm ngôn ngữ thân thiện và dễ hiểu hơn. Nhưng con trỏ sinh ra để giúp cho việc thao tác trực tiếp với vùng nhớ, tăng tốc độ thực thi của chương trình nên đôi khi khó học.</w:t>
      </w:r>
    </w:p>
    <w:p w14:paraId="3EBBEDD5" w14:textId="77777777" w:rsidR="00DC1F5E" w:rsidRPr="00DC1F5E" w:rsidRDefault="00DC1F5E" w:rsidP="00B173E0">
      <w:pPr>
        <w:pStyle w:val="NoSpacing"/>
        <w:spacing w:line="276" w:lineRule="auto"/>
        <w:rPr>
          <w:szCs w:val="26"/>
        </w:rPr>
      </w:pPr>
    </w:p>
    <w:p w14:paraId="4BB19033" w14:textId="4B40C23A" w:rsidR="00D205C3" w:rsidRPr="00DC1F5E" w:rsidRDefault="00D205C3" w:rsidP="009B127F">
      <w:pPr>
        <w:pStyle w:val="Heading2"/>
        <w:spacing w:line="276" w:lineRule="auto"/>
        <w:ind w:firstLine="0"/>
        <w:rPr>
          <w:rFonts w:ascii="Times New Roman" w:hAnsi="Times New Roman" w:cs="Times New Roman"/>
        </w:rPr>
      </w:pPr>
      <w:bookmarkStart w:id="35" w:name="_Toc119839182"/>
      <w:r w:rsidRPr="00DC1F5E">
        <w:rPr>
          <w:rFonts w:ascii="Times New Roman" w:hAnsi="Times New Roman" w:cs="Times New Roman"/>
        </w:rPr>
        <w:lastRenderedPageBreak/>
        <w:t>3.2</w:t>
      </w:r>
      <w:r w:rsidR="009B127F">
        <w:rPr>
          <w:rFonts w:ascii="Times New Roman" w:hAnsi="Times New Roman" w:cs="Times New Roman"/>
        </w:rPr>
        <w:t>.</w:t>
      </w:r>
      <w:r w:rsidRPr="00DC1F5E">
        <w:rPr>
          <w:rFonts w:ascii="Times New Roman" w:hAnsi="Times New Roman" w:cs="Times New Roman"/>
        </w:rPr>
        <w:t xml:space="preserve"> Tổng quan GITHUB</w:t>
      </w:r>
      <w:bookmarkEnd w:id="35"/>
    </w:p>
    <w:p w14:paraId="5560C8E6" w14:textId="5B619FEA" w:rsidR="00D205C3" w:rsidRPr="00DC1F5E" w:rsidRDefault="00D205C3" w:rsidP="009B127F">
      <w:pPr>
        <w:pStyle w:val="Heading3"/>
        <w:spacing w:line="276" w:lineRule="auto"/>
        <w:ind w:firstLine="0"/>
        <w:rPr>
          <w:rFonts w:ascii="Times New Roman" w:hAnsi="Times New Roman" w:cs="Times New Roman"/>
          <w:i/>
          <w:iCs/>
          <w:sz w:val="26"/>
          <w:szCs w:val="26"/>
        </w:rPr>
      </w:pPr>
      <w:bookmarkStart w:id="36" w:name="_Toc119839183"/>
      <w:r w:rsidRPr="00DC1F5E">
        <w:rPr>
          <w:rFonts w:ascii="Times New Roman" w:hAnsi="Times New Roman" w:cs="Times New Roman"/>
          <w:i/>
          <w:iCs/>
          <w:sz w:val="26"/>
          <w:szCs w:val="26"/>
        </w:rPr>
        <w:t>3.2.1</w:t>
      </w:r>
      <w:r w:rsidR="009B127F">
        <w:rPr>
          <w:rFonts w:ascii="Times New Roman" w:hAnsi="Times New Roman" w:cs="Times New Roman"/>
          <w:i/>
          <w:iCs/>
          <w:sz w:val="26"/>
          <w:szCs w:val="26"/>
        </w:rPr>
        <w:t>.</w:t>
      </w:r>
      <w:r w:rsidRPr="00DC1F5E">
        <w:rPr>
          <w:rFonts w:ascii="Times New Roman" w:hAnsi="Times New Roman" w:cs="Times New Roman"/>
          <w:i/>
          <w:iCs/>
          <w:sz w:val="26"/>
          <w:szCs w:val="26"/>
        </w:rPr>
        <w:t xml:space="preserve"> Khái niệm:</w:t>
      </w:r>
      <w:bookmarkEnd w:id="36"/>
    </w:p>
    <w:p w14:paraId="2656D4D7"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Git là một hệ thống quản lý phiên bản phân tán (Distributed Version Control System – DVCS), nó là một trong những hệ thống quản lý phiên bản phân tán phổ biến nhất hiện nay. Git cung cấp cho mỗi lập trình viên kho lưu trữ (repository) riêng chứa toàn bộ lịch sử thay đổi.</w:t>
      </w:r>
    </w:p>
    <w:p w14:paraId="6C2FFC51" w14:textId="4A9FDE11" w:rsidR="00D205C3" w:rsidRDefault="00D205C3" w:rsidP="00B173E0">
      <w:pPr>
        <w:spacing w:line="276" w:lineRule="auto"/>
        <w:ind w:firstLine="680"/>
        <w:jc w:val="left"/>
        <w:rPr>
          <w:rFonts w:eastAsia="Times New Roman"/>
          <w:color w:val="000000"/>
          <w:szCs w:val="26"/>
        </w:rPr>
      </w:pPr>
      <w:r w:rsidRPr="00DC1F5E">
        <w:rPr>
          <w:rFonts w:eastAsia="Times New Roman"/>
          <w:color w:val="000000"/>
          <w:szCs w:val="26"/>
        </w:rPr>
        <w:t>Git có khả năng chạy trên nhiều hệ điều hành khác nhau như: Linux, Windows, Mac OSX…</w:t>
      </w:r>
    </w:p>
    <w:p w14:paraId="72171C46" w14:textId="77777777" w:rsidR="00DC1F5E" w:rsidRPr="00DC1F5E" w:rsidRDefault="00DC1F5E" w:rsidP="00B173E0">
      <w:pPr>
        <w:spacing w:line="276" w:lineRule="auto"/>
        <w:ind w:firstLine="680"/>
        <w:jc w:val="left"/>
        <w:rPr>
          <w:rFonts w:eastAsia="Times New Roman"/>
          <w:szCs w:val="26"/>
        </w:rPr>
      </w:pPr>
    </w:p>
    <w:p w14:paraId="07EFA2D2" w14:textId="553E8ADA" w:rsidR="00D205C3" w:rsidRPr="00DC1F5E" w:rsidRDefault="00D205C3" w:rsidP="009B127F">
      <w:pPr>
        <w:pStyle w:val="Heading3"/>
        <w:spacing w:line="276" w:lineRule="auto"/>
        <w:ind w:firstLine="0"/>
        <w:rPr>
          <w:rFonts w:ascii="Times New Roman" w:eastAsia="Times New Roman" w:hAnsi="Times New Roman" w:cs="Times New Roman"/>
          <w:i/>
          <w:iCs/>
          <w:sz w:val="26"/>
          <w:szCs w:val="26"/>
        </w:rPr>
      </w:pPr>
      <w:bookmarkStart w:id="37" w:name="_Toc119839184"/>
      <w:r w:rsidRPr="00DC1F5E">
        <w:rPr>
          <w:rFonts w:ascii="Times New Roman" w:eastAsia="Times New Roman" w:hAnsi="Times New Roman" w:cs="Times New Roman"/>
          <w:i/>
          <w:iCs/>
          <w:sz w:val="26"/>
          <w:szCs w:val="26"/>
        </w:rPr>
        <w:t>3.2.2</w:t>
      </w:r>
      <w:r w:rsidR="009B127F">
        <w:rPr>
          <w:rFonts w:ascii="Times New Roman" w:eastAsia="Times New Roman" w:hAnsi="Times New Roman" w:cs="Times New Roman"/>
          <w:i/>
          <w:iCs/>
          <w:sz w:val="26"/>
          <w:szCs w:val="26"/>
        </w:rPr>
        <w:t>.</w:t>
      </w:r>
      <w:r w:rsidRPr="00DC1F5E">
        <w:rPr>
          <w:rFonts w:ascii="Times New Roman" w:eastAsia="Times New Roman" w:hAnsi="Times New Roman" w:cs="Times New Roman"/>
          <w:i/>
          <w:iCs/>
          <w:sz w:val="26"/>
          <w:szCs w:val="26"/>
        </w:rPr>
        <w:t xml:space="preserve"> Lịch sử:</w:t>
      </w:r>
      <w:bookmarkEnd w:id="37"/>
    </w:p>
    <w:p w14:paraId="556F7371"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Cũng như nhiều thứ tuyệt vời khác trong cuộc sống, Git ra đời từ một chút của sự huỷ diệt/phá sản/kết thúc có tính sáng tạo và sự tranh cãi nảy lửa. Nhân của Linux là một dự án phần mềm mã nguồn mở của một phạm vi khá lớn. Trong phần lớn thời gian bảo trì của nhân Linux (1991-2002), các thay đổi của phần mềm được truyền đi dưới dạng các bản vá và các tập tin lưu trữ. Vào năm 2002, dự án nhân Linux bắt đầu sử dụng một DVCS độc quyền có tên là BitKeeper. Vào năm 2005, sự hợp tác giữa cộng đồng phát triển nhân Linux và công ty thương mại phát triển BitKeeper bị phá vỡ, và công cụ đó không còn được cung cấp miễn phí nữa. Chính điều này đã thúc đẩy cộng đồng phát triển Linux (chính xác hơn là Linus Torvalds, người sáng lập ra Linux). phát triển công cụ của riêng họ dựa trên những bài học từ việc sử dụng BitKeeper. Một số mục tiêu của hệ thống mới được vạch ra như sau:</w:t>
      </w:r>
    </w:p>
    <w:p w14:paraId="2FAC9D9A" w14:textId="77777777" w:rsidR="00D205C3" w:rsidRPr="00DC1F5E" w:rsidRDefault="00D205C3" w:rsidP="00B173E0">
      <w:pPr>
        <w:numPr>
          <w:ilvl w:val="0"/>
          <w:numId w:val="6"/>
        </w:numPr>
        <w:spacing w:line="276" w:lineRule="auto"/>
        <w:ind w:left="1440"/>
        <w:jc w:val="left"/>
        <w:textAlignment w:val="baseline"/>
        <w:rPr>
          <w:rFonts w:eastAsia="Times New Roman"/>
          <w:color w:val="000000"/>
          <w:szCs w:val="26"/>
        </w:rPr>
      </w:pPr>
      <w:r w:rsidRPr="00DC1F5E">
        <w:rPr>
          <w:rFonts w:eastAsia="Times New Roman"/>
          <w:color w:val="000000"/>
          <w:szCs w:val="26"/>
        </w:rPr>
        <w:t>Nhanh.  </w:t>
      </w:r>
    </w:p>
    <w:p w14:paraId="0C26F7D6" w14:textId="77777777" w:rsidR="00D205C3" w:rsidRPr="00DC1F5E" w:rsidRDefault="00D205C3" w:rsidP="00B173E0">
      <w:pPr>
        <w:numPr>
          <w:ilvl w:val="0"/>
          <w:numId w:val="6"/>
        </w:numPr>
        <w:spacing w:line="276" w:lineRule="auto"/>
        <w:ind w:left="1440"/>
        <w:jc w:val="left"/>
        <w:textAlignment w:val="baseline"/>
        <w:rPr>
          <w:rFonts w:eastAsia="Times New Roman"/>
          <w:color w:val="000000"/>
          <w:szCs w:val="26"/>
        </w:rPr>
      </w:pPr>
      <w:r w:rsidRPr="00DC1F5E">
        <w:rPr>
          <w:rFonts w:eastAsia="Times New Roman"/>
          <w:color w:val="000000"/>
          <w:szCs w:val="26"/>
        </w:rPr>
        <w:t>Thiết kế đơn giản.  </w:t>
      </w:r>
    </w:p>
    <w:p w14:paraId="4DFE8CE1" w14:textId="77777777" w:rsidR="00D205C3" w:rsidRPr="00DC1F5E" w:rsidRDefault="00D205C3" w:rsidP="00B173E0">
      <w:pPr>
        <w:numPr>
          <w:ilvl w:val="0"/>
          <w:numId w:val="6"/>
        </w:numPr>
        <w:spacing w:line="276" w:lineRule="auto"/>
        <w:ind w:left="1440"/>
        <w:jc w:val="left"/>
        <w:textAlignment w:val="baseline"/>
        <w:rPr>
          <w:rFonts w:eastAsia="Times New Roman"/>
          <w:color w:val="000000"/>
          <w:szCs w:val="26"/>
        </w:rPr>
      </w:pPr>
      <w:r w:rsidRPr="00DC1F5E">
        <w:rPr>
          <w:rFonts w:eastAsia="Times New Roman"/>
          <w:color w:val="000000"/>
          <w:szCs w:val="26"/>
        </w:rPr>
        <w:t>Hỗ trợ tốt cho "phát triển phi tuyến tính" (non-linear development)  (hàng ngàn nhánh song song).  </w:t>
      </w:r>
    </w:p>
    <w:p w14:paraId="396F8029" w14:textId="77777777" w:rsidR="00D205C3" w:rsidRPr="00DC1F5E" w:rsidRDefault="00D205C3" w:rsidP="00B173E0">
      <w:pPr>
        <w:numPr>
          <w:ilvl w:val="0"/>
          <w:numId w:val="6"/>
        </w:numPr>
        <w:spacing w:line="276" w:lineRule="auto"/>
        <w:ind w:left="1440"/>
        <w:jc w:val="left"/>
        <w:textAlignment w:val="baseline"/>
        <w:rPr>
          <w:rFonts w:eastAsia="Times New Roman"/>
          <w:color w:val="000000"/>
          <w:szCs w:val="26"/>
        </w:rPr>
      </w:pPr>
      <w:r w:rsidRPr="00DC1F5E">
        <w:rPr>
          <w:rFonts w:eastAsia="Times New Roman"/>
          <w:color w:val="000000"/>
          <w:szCs w:val="26"/>
        </w:rPr>
        <w:t>Phân tán toàn diện. </w:t>
      </w:r>
    </w:p>
    <w:p w14:paraId="0594785E" w14:textId="77777777" w:rsidR="00D205C3" w:rsidRPr="00DC1F5E" w:rsidRDefault="00D205C3" w:rsidP="00B173E0">
      <w:pPr>
        <w:numPr>
          <w:ilvl w:val="0"/>
          <w:numId w:val="6"/>
        </w:numPr>
        <w:spacing w:line="276" w:lineRule="auto"/>
        <w:ind w:left="1440"/>
        <w:jc w:val="left"/>
        <w:textAlignment w:val="baseline"/>
        <w:rPr>
          <w:rFonts w:eastAsia="Times New Roman"/>
          <w:color w:val="000000"/>
          <w:szCs w:val="26"/>
        </w:rPr>
      </w:pPr>
      <w:r w:rsidRPr="00DC1F5E">
        <w:rPr>
          <w:rFonts w:eastAsia="Times New Roman"/>
          <w:color w:val="000000"/>
          <w:szCs w:val="26"/>
        </w:rPr>
        <w:t>Có khả năng xử lý các dự án lớn giống như nhân Linux một cách hiệu quả (về mặt tốc độ và khối lượng dữ liệu). </w:t>
      </w:r>
    </w:p>
    <w:p w14:paraId="2BDA6EF7"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Kể từ khi ra đời năm 2005, Git đã tiến hoá và phát triển toàn diện để dễ dàng sử dụng hơn, tuy thế các tiêu chí ban đầu vẫn được đảm bảo. Nó nhanh một cách đáng kinh ngạc, vô cùng hiệu quả với các dự án lớn, và một hệ thống phân nhánh không thể tin được cho phát triển phi tuyến tính</w:t>
      </w:r>
    </w:p>
    <w:p w14:paraId="51AA38F6" w14:textId="75DFB1C6" w:rsidR="00D205C3" w:rsidRPr="00DC1F5E" w:rsidRDefault="00D205C3" w:rsidP="00B173E0">
      <w:pPr>
        <w:spacing w:line="276" w:lineRule="auto"/>
        <w:jc w:val="left"/>
        <w:rPr>
          <w:rFonts w:eastAsia="Times New Roman"/>
          <w:szCs w:val="26"/>
        </w:rPr>
      </w:pPr>
    </w:p>
    <w:p w14:paraId="21B3F40A" w14:textId="104C2BF2" w:rsidR="00D205C3" w:rsidRPr="00DC1F5E" w:rsidRDefault="00D205C3" w:rsidP="009B127F">
      <w:pPr>
        <w:pStyle w:val="Heading3"/>
        <w:spacing w:line="276" w:lineRule="auto"/>
        <w:ind w:firstLine="0"/>
        <w:rPr>
          <w:rFonts w:ascii="Times New Roman" w:eastAsia="Times New Roman" w:hAnsi="Times New Roman" w:cs="Times New Roman"/>
          <w:i/>
          <w:iCs/>
          <w:sz w:val="26"/>
          <w:szCs w:val="26"/>
        </w:rPr>
      </w:pPr>
      <w:bookmarkStart w:id="38" w:name="_Toc119839185"/>
      <w:r w:rsidRPr="00DC1F5E">
        <w:rPr>
          <w:rFonts w:ascii="Times New Roman" w:eastAsia="Times New Roman" w:hAnsi="Times New Roman" w:cs="Times New Roman"/>
          <w:i/>
          <w:iCs/>
          <w:sz w:val="26"/>
          <w:szCs w:val="26"/>
        </w:rPr>
        <w:t>3.2.3</w:t>
      </w:r>
      <w:r w:rsidR="009B127F">
        <w:rPr>
          <w:rFonts w:ascii="Times New Roman" w:eastAsia="Times New Roman" w:hAnsi="Times New Roman" w:cs="Times New Roman"/>
          <w:i/>
          <w:iCs/>
          <w:sz w:val="26"/>
          <w:szCs w:val="26"/>
        </w:rPr>
        <w:t>.</w:t>
      </w:r>
      <w:r w:rsidRPr="00DC1F5E">
        <w:rPr>
          <w:rFonts w:ascii="Times New Roman" w:eastAsia="Times New Roman" w:hAnsi="Times New Roman" w:cs="Times New Roman"/>
          <w:i/>
          <w:iCs/>
          <w:sz w:val="26"/>
          <w:szCs w:val="26"/>
        </w:rPr>
        <w:t xml:space="preserve"> Các đặc điểm nổi bật</w:t>
      </w:r>
      <w:bookmarkEnd w:id="38"/>
    </w:p>
    <w:p w14:paraId="21AEFB4C" w14:textId="440A49BE" w:rsidR="00D205C3" w:rsidRPr="00DC1F5E" w:rsidRDefault="00D205C3" w:rsidP="009B127F">
      <w:pPr>
        <w:spacing w:line="276" w:lineRule="auto"/>
        <w:ind w:firstLine="0"/>
        <w:jc w:val="left"/>
        <w:rPr>
          <w:rFonts w:eastAsia="Times New Roman"/>
          <w:i/>
          <w:iCs/>
          <w:color w:val="000000"/>
          <w:szCs w:val="26"/>
        </w:rPr>
      </w:pPr>
      <w:r w:rsidRPr="00DC1F5E">
        <w:rPr>
          <w:rFonts w:eastAsia="Times New Roman"/>
          <w:i/>
          <w:iCs/>
          <w:szCs w:val="26"/>
        </w:rPr>
        <w:t>3.2.3.1</w:t>
      </w:r>
      <w:r w:rsidR="00FF6FF3" w:rsidRPr="00DC1F5E">
        <w:rPr>
          <w:rFonts w:eastAsia="Times New Roman"/>
          <w:i/>
          <w:iCs/>
          <w:szCs w:val="26"/>
        </w:rPr>
        <w:t>.</w:t>
      </w:r>
      <w:r w:rsidRPr="00DC1F5E">
        <w:rPr>
          <w:rFonts w:eastAsia="Times New Roman"/>
          <w:i/>
          <w:iCs/>
          <w:szCs w:val="26"/>
        </w:rPr>
        <w:t xml:space="preserve"> </w:t>
      </w:r>
      <w:r w:rsidRPr="00DC1F5E">
        <w:rPr>
          <w:rFonts w:eastAsia="Times New Roman"/>
          <w:i/>
          <w:iCs/>
          <w:color w:val="000000"/>
          <w:szCs w:val="26"/>
        </w:rPr>
        <w:t>Repository </w:t>
      </w:r>
    </w:p>
    <w:p w14:paraId="5849CCFB" w14:textId="77777777" w:rsidR="00D205C3" w:rsidRPr="00DC1F5E" w:rsidRDefault="00D205C3" w:rsidP="00B173E0">
      <w:pPr>
        <w:spacing w:line="276" w:lineRule="auto"/>
        <w:ind w:firstLine="680"/>
        <w:jc w:val="left"/>
        <w:rPr>
          <w:rFonts w:eastAsia="Times New Roman"/>
          <w:color w:val="000000"/>
          <w:szCs w:val="26"/>
        </w:rPr>
      </w:pPr>
      <w:r w:rsidRPr="00DC1F5E">
        <w:rPr>
          <w:rFonts w:eastAsia="Times New Roman"/>
          <w:color w:val="000000"/>
          <w:szCs w:val="26"/>
        </w:rPr>
        <w:t xml:space="preserve">Repository là nơi quản lý, lưu trữ tất cả mọi thông tin cần thiết cũng như các sửa đổi và lịch sử sửa đổi của toàn bộ dự án. Có hai loại repository gồm local repository - là repository nằm trên chính máy tính của chúng ta và remote repository - là repository nằm </w:t>
      </w:r>
      <w:r w:rsidRPr="00DC1F5E">
        <w:rPr>
          <w:rFonts w:eastAsia="Times New Roman"/>
          <w:color w:val="000000"/>
          <w:szCs w:val="26"/>
        </w:rPr>
        <w:lastRenderedPageBreak/>
        <w:t>trên một máy chủ từ xa được cung cấp bởi các nhà phân phối như Github, Gitlab hay Bitbucket, …</w:t>
      </w:r>
    </w:p>
    <w:p w14:paraId="6435E424" w14:textId="77777777" w:rsidR="009B6E1F" w:rsidRPr="00DC1F5E" w:rsidRDefault="00D205C3" w:rsidP="00B173E0">
      <w:pPr>
        <w:keepNext/>
        <w:spacing w:line="276" w:lineRule="auto"/>
        <w:ind w:left="2160" w:firstLine="720"/>
        <w:jc w:val="left"/>
        <w:rPr>
          <w:szCs w:val="26"/>
        </w:rPr>
      </w:pPr>
      <w:r w:rsidRPr="00DC1F5E">
        <w:rPr>
          <w:rFonts w:eastAsia="Times New Roman"/>
          <w:noProof/>
          <w:color w:val="000000"/>
          <w:szCs w:val="26"/>
          <w:bdr w:val="none" w:sz="0" w:space="0" w:color="auto" w:frame="1"/>
        </w:rPr>
        <w:drawing>
          <wp:inline distT="0" distB="0" distL="0" distR="0" wp14:anchorId="3D408BC8" wp14:editId="703F523E">
            <wp:extent cx="2171700" cy="1827043"/>
            <wp:effectExtent l="0" t="0" r="0" b="1905"/>
            <wp:docPr id="44" name="Picture 44" descr="https://lh6.googleusercontent.com/kq7P_Rhy0AsaEfDhTg3G5doIFCux2Sjqa4c0kRhBbJbh4GrV_Ew-aztvj3RhJC-EknjjdFU0tX5AunbCCXHJtl8h7BeA07DOYIEUeldANTgp7PgY6YOlFzy53zlQi8yHQTf7zK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kq7P_Rhy0AsaEfDhTg3G5doIFCux2Sjqa4c0kRhBbJbh4GrV_Ew-aztvj3RhJC-EknjjdFU0tX5AunbCCXHJtl8h7BeA07DOYIEUeldANTgp7PgY6YOlFzy53zlQi8yHQTf7zKb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6963" cy="1848297"/>
                    </a:xfrm>
                    <a:prstGeom prst="rect">
                      <a:avLst/>
                    </a:prstGeom>
                    <a:noFill/>
                    <a:ln>
                      <a:noFill/>
                    </a:ln>
                  </pic:spPr>
                </pic:pic>
              </a:graphicData>
            </a:graphic>
          </wp:inline>
        </w:drawing>
      </w:r>
    </w:p>
    <w:p w14:paraId="70DACAED" w14:textId="77777777" w:rsidR="009B6E1F" w:rsidRPr="00DC1F5E" w:rsidRDefault="009B6E1F" w:rsidP="00B173E0">
      <w:pPr>
        <w:pStyle w:val="Caption"/>
        <w:spacing w:line="276" w:lineRule="auto"/>
        <w:jc w:val="left"/>
        <w:rPr>
          <w:rFonts w:cs="Times New Roman"/>
          <w:sz w:val="26"/>
          <w:szCs w:val="26"/>
        </w:rPr>
      </w:pPr>
    </w:p>
    <w:p w14:paraId="7015D0DF" w14:textId="6212DA0B" w:rsidR="00D205C3" w:rsidRPr="00DC1F5E" w:rsidRDefault="009B6E1F" w:rsidP="00B173E0">
      <w:pPr>
        <w:pStyle w:val="Caption"/>
        <w:spacing w:line="276" w:lineRule="auto"/>
        <w:jc w:val="center"/>
        <w:rPr>
          <w:rFonts w:cs="Times New Roman"/>
          <w:sz w:val="26"/>
          <w:szCs w:val="26"/>
        </w:rPr>
      </w:pPr>
      <w:bookmarkStart w:id="39" w:name="_Toc119774026"/>
      <w:bookmarkStart w:id="40" w:name="_Toc119774133"/>
      <w:bookmarkStart w:id="41" w:name="_Toc119790525"/>
      <w:r w:rsidRPr="00DC1F5E">
        <w:rPr>
          <w:rFonts w:cs="Times New Roman"/>
          <w:sz w:val="26"/>
          <w:szCs w:val="26"/>
        </w:rPr>
        <w:t>Hình 2.</w:t>
      </w:r>
      <w:r w:rsidRPr="00DC1F5E">
        <w:rPr>
          <w:rFonts w:cs="Times New Roman"/>
          <w:sz w:val="26"/>
          <w:szCs w:val="26"/>
        </w:rPr>
        <w:fldChar w:fldCharType="begin"/>
      </w:r>
      <w:r w:rsidRPr="00DC1F5E">
        <w:rPr>
          <w:rFonts w:cs="Times New Roman"/>
          <w:sz w:val="26"/>
          <w:szCs w:val="26"/>
        </w:rPr>
        <w:instrText xml:space="preserve"> SEQ Hình_2. \* ARABIC </w:instrText>
      </w:r>
      <w:r w:rsidRPr="00DC1F5E">
        <w:rPr>
          <w:rFonts w:cs="Times New Roman"/>
          <w:sz w:val="26"/>
          <w:szCs w:val="26"/>
        </w:rPr>
        <w:fldChar w:fldCharType="separate"/>
      </w:r>
      <w:r w:rsidR="00CA3AF2" w:rsidRPr="00DC1F5E">
        <w:rPr>
          <w:rFonts w:cs="Times New Roman"/>
          <w:noProof/>
          <w:sz w:val="26"/>
          <w:szCs w:val="26"/>
        </w:rPr>
        <w:t>1</w:t>
      </w:r>
      <w:r w:rsidRPr="00DC1F5E">
        <w:rPr>
          <w:rFonts w:cs="Times New Roman"/>
          <w:sz w:val="26"/>
          <w:szCs w:val="26"/>
        </w:rPr>
        <w:fldChar w:fldCharType="end"/>
      </w:r>
      <w:r w:rsidRPr="00DC1F5E">
        <w:rPr>
          <w:rFonts w:cs="Times New Roman"/>
          <w:sz w:val="26"/>
          <w:szCs w:val="26"/>
        </w:rPr>
        <w:t xml:space="preserve"> Repository</w:t>
      </w:r>
      <w:bookmarkEnd w:id="39"/>
      <w:bookmarkEnd w:id="40"/>
      <w:bookmarkEnd w:id="41"/>
    </w:p>
    <w:p w14:paraId="61192FB1" w14:textId="77777777" w:rsidR="00D205C3" w:rsidRPr="00DC1F5E" w:rsidRDefault="00D205C3" w:rsidP="00B173E0">
      <w:pPr>
        <w:pStyle w:val="Caption"/>
        <w:spacing w:line="276" w:lineRule="auto"/>
        <w:jc w:val="center"/>
        <w:rPr>
          <w:rFonts w:cs="Times New Roman"/>
          <w:sz w:val="26"/>
          <w:szCs w:val="26"/>
        </w:rPr>
      </w:pPr>
      <w:bookmarkStart w:id="42" w:name="_Toc101814577"/>
    </w:p>
    <w:bookmarkEnd w:id="42"/>
    <w:p w14:paraId="57785A12" w14:textId="77777777" w:rsidR="00D205C3" w:rsidRPr="00DC1F5E" w:rsidRDefault="00D205C3" w:rsidP="00B173E0">
      <w:pPr>
        <w:spacing w:line="276" w:lineRule="auto"/>
        <w:jc w:val="left"/>
        <w:rPr>
          <w:rFonts w:eastAsia="Times New Roman"/>
          <w:szCs w:val="26"/>
        </w:rPr>
      </w:pPr>
    </w:p>
    <w:p w14:paraId="061237E1" w14:textId="448882AF" w:rsidR="00D205C3" w:rsidRPr="00DC1F5E" w:rsidRDefault="00D205C3" w:rsidP="009B127F">
      <w:pPr>
        <w:spacing w:line="276" w:lineRule="auto"/>
        <w:ind w:firstLine="0"/>
        <w:jc w:val="left"/>
        <w:rPr>
          <w:rFonts w:eastAsia="Times New Roman"/>
          <w:i/>
          <w:iCs/>
          <w:szCs w:val="26"/>
        </w:rPr>
      </w:pPr>
      <w:r w:rsidRPr="00DC1F5E">
        <w:rPr>
          <w:i/>
          <w:iCs/>
          <w:szCs w:val="26"/>
        </w:rPr>
        <w:t>3.2.3.2</w:t>
      </w:r>
      <w:r w:rsidR="00FF6FF3" w:rsidRPr="00DC1F5E">
        <w:rPr>
          <w:i/>
          <w:iCs/>
          <w:szCs w:val="26"/>
        </w:rPr>
        <w:t>.</w:t>
      </w:r>
      <w:r w:rsidRPr="00DC1F5E">
        <w:rPr>
          <w:rFonts w:eastAsia="Times New Roman"/>
          <w:i/>
          <w:iCs/>
          <w:color w:val="000000"/>
          <w:szCs w:val="26"/>
        </w:rPr>
        <w:t xml:space="preserve"> Branch </w:t>
      </w:r>
    </w:p>
    <w:p w14:paraId="03F65AD4" w14:textId="77777777" w:rsidR="00D205C3" w:rsidRPr="00DC1F5E" w:rsidRDefault="00D205C3" w:rsidP="00B173E0">
      <w:pPr>
        <w:spacing w:line="276" w:lineRule="auto"/>
        <w:ind w:firstLine="680"/>
        <w:jc w:val="left"/>
        <w:rPr>
          <w:rFonts w:eastAsia="Times New Roman"/>
          <w:color w:val="000000"/>
          <w:szCs w:val="26"/>
        </w:rPr>
      </w:pPr>
      <w:r w:rsidRPr="00DC1F5E">
        <w:rPr>
          <w:rFonts w:eastAsia="Times New Roman"/>
          <w:color w:val="000000"/>
          <w:szCs w:val="26"/>
        </w:rPr>
        <w:t>Nhánh là khái niệm rất hay trong Git với nhánh và bạn có thể tách riêng được các tính năng của dự án rồi thử nghiệm những tính năng mới dễ dàng hơn. Hoặc bạn cũng có thể sử dụng nhánh để có thể khắc phục và hoàn chỉnh lỗi bất kỳ nào đó của dự án. </w:t>
      </w:r>
    </w:p>
    <w:p w14:paraId="1D073150" w14:textId="77777777" w:rsidR="00D205C3" w:rsidRPr="00DC1F5E" w:rsidRDefault="00D205C3" w:rsidP="00B173E0">
      <w:pPr>
        <w:spacing w:line="276" w:lineRule="auto"/>
        <w:jc w:val="left"/>
        <w:rPr>
          <w:rFonts w:eastAsia="Times New Roman"/>
          <w:szCs w:val="26"/>
        </w:rPr>
      </w:pPr>
    </w:p>
    <w:p w14:paraId="6DEEBF37" w14:textId="77777777" w:rsidR="009B6E1F" w:rsidRPr="00DC1F5E" w:rsidRDefault="00D205C3" w:rsidP="00B173E0">
      <w:pPr>
        <w:keepNext/>
        <w:spacing w:line="276" w:lineRule="auto"/>
        <w:jc w:val="center"/>
        <w:rPr>
          <w:szCs w:val="26"/>
        </w:rPr>
      </w:pPr>
      <w:r w:rsidRPr="00DC1F5E">
        <w:rPr>
          <w:rFonts w:eastAsia="Times New Roman"/>
          <w:noProof/>
          <w:color w:val="000000"/>
          <w:szCs w:val="26"/>
          <w:bdr w:val="none" w:sz="0" w:space="0" w:color="auto" w:frame="1"/>
        </w:rPr>
        <w:drawing>
          <wp:inline distT="0" distB="0" distL="0" distR="0" wp14:anchorId="4DBE4A22" wp14:editId="182ED59E">
            <wp:extent cx="2297737" cy="1371600"/>
            <wp:effectExtent l="0" t="0" r="0" b="0"/>
            <wp:docPr id="43" name="Picture 43" descr="https://lh3.googleusercontent.com/F_V3KTvEvPfP56r2dPJ1yuoEhXqqGvhYvNBN0Z-ejZMx5VJ6a3dwgbI6fWJ5YkNBww7tsghixcsG9_igsTRA0W5CwxuPkY0T_W5iBr3uwEPXUm3itnjBjFw7QVyyw08BkXernL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F_V3KTvEvPfP56r2dPJ1yuoEhXqqGvhYvNBN0Z-ejZMx5VJ6a3dwgbI6fWJ5YkNBww7tsghixcsG9_igsTRA0W5CwxuPkY0T_W5iBr3uwEPXUm3itnjBjFw7QVyyw08BkXernLj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354" cy="1396442"/>
                    </a:xfrm>
                    <a:prstGeom prst="rect">
                      <a:avLst/>
                    </a:prstGeom>
                    <a:noFill/>
                    <a:ln>
                      <a:noFill/>
                    </a:ln>
                  </pic:spPr>
                </pic:pic>
              </a:graphicData>
            </a:graphic>
          </wp:inline>
        </w:drawing>
      </w:r>
    </w:p>
    <w:p w14:paraId="37FB89AD" w14:textId="621CA8F5" w:rsidR="00D205C3" w:rsidRPr="00DC1F5E" w:rsidRDefault="009B6E1F" w:rsidP="00B173E0">
      <w:pPr>
        <w:pStyle w:val="Caption"/>
        <w:spacing w:line="276" w:lineRule="auto"/>
        <w:jc w:val="center"/>
        <w:rPr>
          <w:rFonts w:cs="Times New Roman"/>
          <w:b/>
          <w:sz w:val="26"/>
          <w:szCs w:val="26"/>
        </w:rPr>
      </w:pPr>
      <w:bookmarkStart w:id="43" w:name="_Toc119774027"/>
      <w:bookmarkStart w:id="44" w:name="_Toc119774134"/>
      <w:bookmarkStart w:id="45" w:name="_Toc119790526"/>
      <w:r w:rsidRPr="00DC1F5E">
        <w:rPr>
          <w:rFonts w:cs="Times New Roman"/>
          <w:sz w:val="26"/>
          <w:szCs w:val="26"/>
        </w:rPr>
        <w:t>Hình 2.</w:t>
      </w:r>
      <w:r w:rsidRPr="00DC1F5E">
        <w:rPr>
          <w:rFonts w:cs="Times New Roman"/>
          <w:sz w:val="26"/>
          <w:szCs w:val="26"/>
        </w:rPr>
        <w:fldChar w:fldCharType="begin"/>
      </w:r>
      <w:r w:rsidRPr="00DC1F5E">
        <w:rPr>
          <w:rFonts w:cs="Times New Roman"/>
          <w:sz w:val="26"/>
          <w:szCs w:val="26"/>
        </w:rPr>
        <w:instrText xml:space="preserve"> SEQ Hình_2. \* ARABIC </w:instrText>
      </w:r>
      <w:r w:rsidRPr="00DC1F5E">
        <w:rPr>
          <w:rFonts w:cs="Times New Roman"/>
          <w:sz w:val="26"/>
          <w:szCs w:val="26"/>
        </w:rPr>
        <w:fldChar w:fldCharType="separate"/>
      </w:r>
      <w:r w:rsidR="00CA3AF2" w:rsidRPr="00DC1F5E">
        <w:rPr>
          <w:rFonts w:cs="Times New Roman"/>
          <w:noProof/>
          <w:sz w:val="26"/>
          <w:szCs w:val="26"/>
        </w:rPr>
        <w:t>2</w:t>
      </w:r>
      <w:r w:rsidRPr="00DC1F5E">
        <w:rPr>
          <w:rFonts w:cs="Times New Roman"/>
          <w:sz w:val="26"/>
          <w:szCs w:val="26"/>
        </w:rPr>
        <w:fldChar w:fldCharType="end"/>
      </w:r>
      <w:r w:rsidRPr="00DC1F5E">
        <w:rPr>
          <w:rFonts w:cs="Times New Roman"/>
          <w:sz w:val="26"/>
          <w:szCs w:val="26"/>
        </w:rPr>
        <w:t xml:space="preserve"> Branch</w:t>
      </w:r>
      <w:bookmarkEnd w:id="43"/>
      <w:bookmarkEnd w:id="44"/>
      <w:bookmarkEnd w:id="45"/>
    </w:p>
    <w:p w14:paraId="47DD93DB" w14:textId="77777777" w:rsidR="00D205C3" w:rsidRPr="00DC1F5E" w:rsidRDefault="00D205C3" w:rsidP="00B173E0">
      <w:pPr>
        <w:keepNext/>
        <w:spacing w:line="276" w:lineRule="auto"/>
        <w:jc w:val="center"/>
        <w:rPr>
          <w:szCs w:val="26"/>
        </w:rPr>
      </w:pPr>
    </w:p>
    <w:p w14:paraId="6F334024" w14:textId="77777777" w:rsidR="00D205C3" w:rsidRPr="00DC1F5E" w:rsidRDefault="00D205C3" w:rsidP="00B173E0">
      <w:pPr>
        <w:spacing w:line="276" w:lineRule="auto"/>
        <w:jc w:val="center"/>
        <w:rPr>
          <w:rFonts w:eastAsia="Times New Roman"/>
          <w:color w:val="000000"/>
          <w:szCs w:val="26"/>
        </w:rPr>
      </w:pPr>
    </w:p>
    <w:p w14:paraId="1C309C24" w14:textId="47F4AAE0" w:rsidR="00D205C3" w:rsidRPr="00DC1F5E" w:rsidRDefault="00D205C3" w:rsidP="009B127F">
      <w:pPr>
        <w:spacing w:line="276" w:lineRule="auto"/>
        <w:ind w:firstLine="0"/>
        <w:jc w:val="left"/>
        <w:rPr>
          <w:rFonts w:eastAsia="Times New Roman"/>
          <w:i/>
          <w:iCs/>
          <w:szCs w:val="26"/>
        </w:rPr>
      </w:pPr>
      <w:r w:rsidRPr="00DC1F5E">
        <w:rPr>
          <w:rFonts w:eastAsia="Times New Roman"/>
          <w:i/>
          <w:iCs/>
          <w:color w:val="000000"/>
          <w:szCs w:val="26"/>
        </w:rPr>
        <w:t>3.2.3.3</w:t>
      </w:r>
      <w:r w:rsidR="00FF6FF3" w:rsidRPr="00DC1F5E">
        <w:rPr>
          <w:rFonts w:eastAsia="Times New Roman"/>
          <w:i/>
          <w:iCs/>
          <w:color w:val="000000"/>
          <w:szCs w:val="26"/>
        </w:rPr>
        <w:t>.</w:t>
      </w:r>
      <w:r w:rsidRPr="00DC1F5E">
        <w:rPr>
          <w:rFonts w:eastAsia="Times New Roman"/>
          <w:i/>
          <w:iCs/>
          <w:color w:val="000000"/>
          <w:szCs w:val="26"/>
        </w:rPr>
        <w:t xml:space="preserve"> Merge </w:t>
      </w:r>
    </w:p>
    <w:p w14:paraId="0FE2DCAF" w14:textId="77777777" w:rsidR="00D205C3" w:rsidRPr="00DC1F5E" w:rsidRDefault="00D205C3" w:rsidP="00B173E0">
      <w:pPr>
        <w:spacing w:line="276" w:lineRule="auto"/>
        <w:ind w:firstLine="680"/>
        <w:jc w:val="left"/>
        <w:rPr>
          <w:rFonts w:eastAsia="Times New Roman"/>
          <w:color w:val="000000"/>
          <w:szCs w:val="26"/>
        </w:rPr>
      </w:pPr>
      <w:r w:rsidRPr="00DC1F5E">
        <w:rPr>
          <w:rFonts w:eastAsia="Times New Roman"/>
          <w:color w:val="000000"/>
          <w:szCs w:val="26"/>
        </w:rPr>
        <w:t>Git Merge là một lệnh dùng để hợp nhất các chi nhánh độc lập thành một nhánh duy nhất trong Git</w:t>
      </w:r>
    </w:p>
    <w:p w14:paraId="0D38E39E" w14:textId="77777777" w:rsidR="00D205C3" w:rsidRPr="00DC1F5E" w:rsidRDefault="00D205C3" w:rsidP="00B173E0">
      <w:pPr>
        <w:spacing w:line="276" w:lineRule="auto"/>
        <w:ind w:firstLine="680"/>
        <w:jc w:val="left"/>
        <w:rPr>
          <w:rFonts w:eastAsia="Times New Roman"/>
          <w:szCs w:val="26"/>
        </w:rPr>
      </w:pPr>
    </w:p>
    <w:p w14:paraId="4475F0F4" w14:textId="77777777" w:rsidR="009B6E1F" w:rsidRPr="00DC1F5E" w:rsidRDefault="00D205C3" w:rsidP="00B173E0">
      <w:pPr>
        <w:keepNext/>
        <w:spacing w:line="276" w:lineRule="auto"/>
        <w:jc w:val="center"/>
        <w:rPr>
          <w:szCs w:val="26"/>
        </w:rPr>
      </w:pPr>
      <w:r w:rsidRPr="00DC1F5E">
        <w:rPr>
          <w:rFonts w:eastAsia="Times New Roman"/>
          <w:noProof/>
          <w:color w:val="000000"/>
          <w:szCs w:val="26"/>
          <w:bdr w:val="none" w:sz="0" w:space="0" w:color="auto" w:frame="1"/>
        </w:rPr>
        <w:lastRenderedPageBreak/>
        <w:drawing>
          <wp:inline distT="0" distB="0" distL="0" distR="0" wp14:anchorId="57C5CB04" wp14:editId="5A0A3045">
            <wp:extent cx="3238500" cy="1490248"/>
            <wp:effectExtent l="0" t="0" r="0" b="0"/>
            <wp:docPr id="42" name="Picture 42" descr="https://lh6.googleusercontent.com/iVXzZH_YHNKLB2xW_DxAEVMmT7WVq2N3Z7_d_pvns2kRY_bUl9m617z7XtAD8qFpsLq5Yafjs2dmq1UUqy4MBzkpBge-4OusvGQyfoBJrTilgwy6-dxOIGk6Y6EVaN1yY-WjlN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iVXzZH_YHNKLB2xW_DxAEVMmT7WVq2N3Z7_d_pvns2kRY_bUl9m617z7XtAD8qFpsLq5Yafjs2dmq1UUqy4MBzkpBge-4OusvGQyfoBJrTilgwy6-dxOIGk6Y6EVaN1yY-WjlN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2372" cy="1505835"/>
                    </a:xfrm>
                    <a:prstGeom prst="rect">
                      <a:avLst/>
                    </a:prstGeom>
                    <a:noFill/>
                    <a:ln>
                      <a:noFill/>
                    </a:ln>
                  </pic:spPr>
                </pic:pic>
              </a:graphicData>
            </a:graphic>
          </wp:inline>
        </w:drawing>
      </w:r>
    </w:p>
    <w:p w14:paraId="51C85C57" w14:textId="271C14DB" w:rsidR="00D205C3" w:rsidRPr="00DC1F5E" w:rsidRDefault="009B6E1F" w:rsidP="00DC1F5E">
      <w:pPr>
        <w:pStyle w:val="Caption"/>
        <w:spacing w:line="276" w:lineRule="auto"/>
        <w:jc w:val="center"/>
        <w:rPr>
          <w:rFonts w:cs="Times New Roman"/>
          <w:sz w:val="26"/>
          <w:szCs w:val="26"/>
        </w:rPr>
      </w:pPr>
      <w:bookmarkStart w:id="46" w:name="_Toc119774028"/>
      <w:bookmarkStart w:id="47" w:name="_Toc119774135"/>
      <w:bookmarkStart w:id="48" w:name="_Toc119790527"/>
      <w:r w:rsidRPr="00DC1F5E">
        <w:rPr>
          <w:rFonts w:cs="Times New Roman"/>
          <w:sz w:val="26"/>
          <w:szCs w:val="26"/>
        </w:rPr>
        <w:t>Hình 2.</w:t>
      </w:r>
      <w:r w:rsidRPr="00DC1F5E">
        <w:rPr>
          <w:rFonts w:cs="Times New Roman"/>
          <w:sz w:val="26"/>
          <w:szCs w:val="26"/>
        </w:rPr>
        <w:fldChar w:fldCharType="begin"/>
      </w:r>
      <w:r w:rsidRPr="00DC1F5E">
        <w:rPr>
          <w:rFonts w:cs="Times New Roman"/>
          <w:sz w:val="26"/>
          <w:szCs w:val="26"/>
        </w:rPr>
        <w:instrText xml:space="preserve"> SEQ Hình_2. \* ARABIC </w:instrText>
      </w:r>
      <w:r w:rsidRPr="00DC1F5E">
        <w:rPr>
          <w:rFonts w:cs="Times New Roman"/>
          <w:sz w:val="26"/>
          <w:szCs w:val="26"/>
        </w:rPr>
        <w:fldChar w:fldCharType="separate"/>
      </w:r>
      <w:r w:rsidR="00CA3AF2" w:rsidRPr="00DC1F5E">
        <w:rPr>
          <w:rFonts w:cs="Times New Roman"/>
          <w:noProof/>
          <w:sz w:val="26"/>
          <w:szCs w:val="26"/>
        </w:rPr>
        <w:t>3</w:t>
      </w:r>
      <w:r w:rsidRPr="00DC1F5E">
        <w:rPr>
          <w:rFonts w:cs="Times New Roman"/>
          <w:sz w:val="26"/>
          <w:szCs w:val="26"/>
        </w:rPr>
        <w:fldChar w:fldCharType="end"/>
      </w:r>
      <w:r w:rsidRPr="00DC1F5E">
        <w:rPr>
          <w:rFonts w:cs="Times New Roman"/>
          <w:sz w:val="26"/>
          <w:szCs w:val="26"/>
        </w:rPr>
        <w:t xml:space="preserve"> Merge</w:t>
      </w:r>
      <w:bookmarkEnd w:id="46"/>
      <w:bookmarkEnd w:id="47"/>
      <w:bookmarkEnd w:id="48"/>
    </w:p>
    <w:p w14:paraId="0E8B4BDA"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Chú ý:  </w:t>
      </w:r>
    </w:p>
    <w:p w14:paraId="10E9A04C" w14:textId="77777777" w:rsidR="00D205C3" w:rsidRPr="00DC1F5E" w:rsidRDefault="00D205C3" w:rsidP="00B173E0">
      <w:pPr>
        <w:spacing w:line="276" w:lineRule="auto"/>
        <w:jc w:val="left"/>
        <w:rPr>
          <w:rFonts w:eastAsia="Times New Roman"/>
          <w:szCs w:val="26"/>
        </w:rPr>
      </w:pPr>
      <w:r w:rsidRPr="00DC1F5E">
        <w:rPr>
          <w:rFonts w:eastAsia="Times New Roman"/>
          <w:color w:val="000000"/>
          <w:szCs w:val="26"/>
        </w:rPr>
        <w:t>Kiểm tra branch hiện đang làm việc trước khi merge  </w:t>
      </w:r>
    </w:p>
    <w:p w14:paraId="6DB73CA1" w14:textId="77777777" w:rsidR="00D205C3" w:rsidRPr="00DC1F5E" w:rsidRDefault="00D205C3" w:rsidP="00B173E0">
      <w:pPr>
        <w:spacing w:line="276" w:lineRule="auto"/>
        <w:jc w:val="left"/>
        <w:rPr>
          <w:rFonts w:eastAsia="Times New Roman"/>
          <w:szCs w:val="26"/>
        </w:rPr>
      </w:pPr>
      <w:r w:rsidRPr="00DC1F5E">
        <w:rPr>
          <w:rFonts w:eastAsia="Times New Roman"/>
          <w:color w:val="000000"/>
          <w:szCs w:val="26"/>
        </w:rPr>
        <w:t>Phải đẩy tất cả những thay đổi dưới máy local lên Git trước khi merge  </w:t>
      </w:r>
    </w:p>
    <w:p w14:paraId="299DCF18" w14:textId="77777777" w:rsidR="00D205C3" w:rsidRPr="00DC1F5E" w:rsidRDefault="00D205C3" w:rsidP="00B173E0">
      <w:pPr>
        <w:spacing w:line="276" w:lineRule="auto"/>
        <w:jc w:val="left"/>
        <w:rPr>
          <w:rFonts w:eastAsia="Times New Roman"/>
          <w:szCs w:val="26"/>
        </w:rPr>
      </w:pPr>
      <w:r w:rsidRPr="00DC1F5E">
        <w:rPr>
          <w:rFonts w:eastAsia="Times New Roman"/>
          <w:color w:val="000000"/>
          <w:szCs w:val="26"/>
        </w:rPr>
        <w:t>Trước khi merge phải lấy hết những thay đổi mới nhất của các branch khác, hay ít nhất là branch cần merge về máy  </w:t>
      </w:r>
    </w:p>
    <w:p w14:paraId="261EA70F" w14:textId="77777777" w:rsidR="00D205C3" w:rsidRPr="00DC1F5E" w:rsidRDefault="00D205C3" w:rsidP="00B173E0">
      <w:pPr>
        <w:spacing w:line="276" w:lineRule="auto"/>
        <w:jc w:val="left"/>
        <w:rPr>
          <w:rFonts w:eastAsia="Times New Roman"/>
          <w:szCs w:val="26"/>
        </w:rPr>
      </w:pPr>
      <w:r w:rsidRPr="00DC1F5E">
        <w:rPr>
          <w:rFonts w:eastAsia="Times New Roman"/>
          <w:color w:val="000000"/>
          <w:szCs w:val="26"/>
        </w:rPr>
        <w:t>Merge thành công thì nên đẩy source lên lại lên server  </w:t>
      </w:r>
    </w:p>
    <w:p w14:paraId="00FBAE0A" w14:textId="77777777" w:rsidR="00D205C3" w:rsidRPr="00DC1F5E" w:rsidRDefault="00D205C3" w:rsidP="00B173E0">
      <w:pPr>
        <w:spacing w:line="276" w:lineRule="auto"/>
        <w:jc w:val="left"/>
        <w:rPr>
          <w:rFonts w:eastAsia="Times New Roman"/>
          <w:szCs w:val="26"/>
        </w:rPr>
      </w:pPr>
      <w:r w:rsidRPr="00DC1F5E">
        <w:rPr>
          <w:rFonts w:eastAsia="Times New Roman"/>
          <w:color w:val="000000"/>
          <w:szCs w:val="26"/>
        </w:rPr>
        <w:t>Nên merge bằng GUI tool</w:t>
      </w:r>
    </w:p>
    <w:p w14:paraId="525062F7" w14:textId="77777777" w:rsidR="00D205C3" w:rsidRPr="00DC1F5E" w:rsidRDefault="00D205C3" w:rsidP="00B173E0">
      <w:pPr>
        <w:spacing w:line="276" w:lineRule="auto"/>
        <w:jc w:val="left"/>
        <w:rPr>
          <w:rFonts w:eastAsia="Times New Roman"/>
          <w:szCs w:val="26"/>
        </w:rPr>
      </w:pPr>
    </w:p>
    <w:p w14:paraId="70F17372" w14:textId="32E895CC" w:rsidR="00D205C3" w:rsidRPr="00DC1F5E" w:rsidRDefault="00D205C3" w:rsidP="009B127F">
      <w:pPr>
        <w:spacing w:line="276" w:lineRule="auto"/>
        <w:ind w:firstLine="0"/>
        <w:jc w:val="left"/>
        <w:rPr>
          <w:rFonts w:eastAsia="Times New Roman"/>
          <w:i/>
          <w:iCs/>
          <w:szCs w:val="26"/>
        </w:rPr>
      </w:pPr>
      <w:r w:rsidRPr="00DC1F5E">
        <w:rPr>
          <w:rFonts w:eastAsia="Times New Roman"/>
          <w:i/>
          <w:iCs/>
          <w:color w:val="000000"/>
          <w:szCs w:val="26"/>
        </w:rPr>
        <w:t>3.2.3.4</w:t>
      </w:r>
      <w:r w:rsidR="00FF6FF3" w:rsidRPr="00DC1F5E">
        <w:rPr>
          <w:rFonts w:eastAsia="Times New Roman"/>
          <w:i/>
          <w:iCs/>
          <w:color w:val="000000"/>
          <w:szCs w:val="26"/>
        </w:rPr>
        <w:t>.</w:t>
      </w:r>
      <w:r w:rsidRPr="00DC1F5E">
        <w:rPr>
          <w:rFonts w:eastAsia="Times New Roman"/>
          <w:i/>
          <w:iCs/>
          <w:color w:val="000000"/>
          <w:szCs w:val="26"/>
        </w:rPr>
        <w:t xml:space="preserve"> Commit </w:t>
      </w:r>
    </w:p>
    <w:p w14:paraId="79E6E049"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Là thao tác báo cho hệ thống biết bạn có muốn lưu lại trạng thái hiện hành hay không rồi ghi nhận lại lịch sử các xử lý đã thực hiện như: xóa, cập nhật, thêm các file hoặc thư mục nào đó trên repository. </w:t>
      </w:r>
    </w:p>
    <w:p w14:paraId="293744BC" w14:textId="77777777" w:rsidR="00D205C3" w:rsidRPr="00DC1F5E" w:rsidRDefault="00D205C3" w:rsidP="00B173E0">
      <w:pPr>
        <w:spacing w:line="276" w:lineRule="auto"/>
        <w:jc w:val="left"/>
        <w:rPr>
          <w:rFonts w:eastAsia="Times New Roman"/>
          <w:szCs w:val="26"/>
        </w:rPr>
      </w:pPr>
    </w:p>
    <w:p w14:paraId="4854AFA5" w14:textId="3A24DABF" w:rsidR="00D205C3" w:rsidRPr="00DC1F5E" w:rsidRDefault="00D205C3" w:rsidP="009B127F">
      <w:pPr>
        <w:spacing w:line="276" w:lineRule="auto"/>
        <w:ind w:firstLine="0"/>
        <w:jc w:val="left"/>
        <w:rPr>
          <w:rFonts w:eastAsia="Times New Roman"/>
          <w:i/>
          <w:iCs/>
          <w:szCs w:val="26"/>
        </w:rPr>
      </w:pPr>
      <w:r w:rsidRPr="00DC1F5E">
        <w:rPr>
          <w:rFonts w:eastAsia="Times New Roman"/>
          <w:i/>
          <w:iCs/>
          <w:color w:val="000000"/>
          <w:szCs w:val="26"/>
        </w:rPr>
        <w:t>3.2.3.5</w:t>
      </w:r>
      <w:r w:rsidR="00FF6FF3" w:rsidRPr="00DC1F5E">
        <w:rPr>
          <w:rFonts w:eastAsia="Times New Roman"/>
          <w:i/>
          <w:iCs/>
          <w:color w:val="000000"/>
          <w:szCs w:val="26"/>
        </w:rPr>
        <w:t>.</w:t>
      </w:r>
      <w:r w:rsidRPr="00DC1F5E">
        <w:rPr>
          <w:rFonts w:eastAsia="Times New Roman"/>
          <w:i/>
          <w:iCs/>
          <w:color w:val="000000"/>
          <w:szCs w:val="26"/>
        </w:rPr>
        <w:t xml:space="preserve"> Push </w:t>
      </w:r>
    </w:p>
    <w:p w14:paraId="73E3347D" w14:textId="77777777" w:rsidR="00D205C3" w:rsidRPr="00DC1F5E" w:rsidRDefault="00D205C3" w:rsidP="00B173E0">
      <w:pPr>
        <w:spacing w:line="276" w:lineRule="auto"/>
        <w:ind w:firstLine="680"/>
        <w:jc w:val="left"/>
        <w:rPr>
          <w:rFonts w:eastAsia="Times New Roman"/>
          <w:szCs w:val="26"/>
        </w:rPr>
      </w:pPr>
      <w:r w:rsidRPr="00DC1F5E">
        <w:rPr>
          <w:rFonts w:eastAsia="Times New Roman"/>
          <w:color w:val="000000"/>
          <w:szCs w:val="26"/>
        </w:rPr>
        <w:t>Lệnh Push thường được sử dụng để đưa nội dung kho lưu trữ cục bộ lên server và nó cũng là cách bạn chuyển giao các commit từ kho lưu trữ cục bộ lên server. </w:t>
      </w:r>
    </w:p>
    <w:p w14:paraId="6E61A0A9" w14:textId="77777777" w:rsidR="00D205C3" w:rsidRPr="00DC1F5E" w:rsidRDefault="00D205C3" w:rsidP="00B173E0">
      <w:pPr>
        <w:spacing w:line="276" w:lineRule="auto"/>
        <w:jc w:val="left"/>
        <w:rPr>
          <w:rFonts w:eastAsia="Times New Roman"/>
          <w:szCs w:val="26"/>
        </w:rPr>
      </w:pPr>
    </w:p>
    <w:p w14:paraId="325D59F9" w14:textId="2EA990CD" w:rsidR="00D205C3" w:rsidRPr="00DC1F5E" w:rsidRDefault="00D205C3" w:rsidP="009B127F">
      <w:pPr>
        <w:spacing w:line="276" w:lineRule="auto"/>
        <w:ind w:firstLine="0"/>
        <w:jc w:val="left"/>
        <w:rPr>
          <w:rFonts w:eastAsia="Times New Roman"/>
          <w:i/>
          <w:iCs/>
          <w:szCs w:val="26"/>
        </w:rPr>
      </w:pPr>
      <w:r w:rsidRPr="00DC1F5E">
        <w:rPr>
          <w:rFonts w:eastAsia="Times New Roman"/>
          <w:i/>
          <w:iCs/>
          <w:color w:val="000000"/>
          <w:szCs w:val="26"/>
        </w:rPr>
        <w:t>3.2.3.6</w:t>
      </w:r>
      <w:r w:rsidR="00FF6FF3" w:rsidRPr="00DC1F5E">
        <w:rPr>
          <w:rFonts w:eastAsia="Times New Roman"/>
          <w:i/>
          <w:iCs/>
          <w:color w:val="000000"/>
          <w:szCs w:val="26"/>
        </w:rPr>
        <w:t>.</w:t>
      </w:r>
      <w:r w:rsidRPr="00DC1F5E">
        <w:rPr>
          <w:rFonts w:eastAsia="Times New Roman"/>
          <w:i/>
          <w:iCs/>
          <w:color w:val="000000"/>
          <w:szCs w:val="26"/>
        </w:rPr>
        <w:t xml:space="preserve"> Pull </w:t>
      </w:r>
    </w:p>
    <w:p w14:paraId="6EFD9502" w14:textId="77777777" w:rsidR="001E16FE" w:rsidRDefault="00D205C3" w:rsidP="001E16FE">
      <w:pPr>
        <w:spacing w:line="276" w:lineRule="auto"/>
        <w:ind w:firstLine="680"/>
        <w:jc w:val="left"/>
        <w:rPr>
          <w:rFonts w:eastAsia="Times New Roman"/>
          <w:color w:val="000000"/>
          <w:szCs w:val="26"/>
        </w:rPr>
      </w:pPr>
      <w:r w:rsidRPr="00DC1F5E">
        <w:rPr>
          <w:rFonts w:eastAsia="Times New Roman"/>
          <w:color w:val="000000"/>
          <w:szCs w:val="26"/>
        </w:rPr>
        <w:t>Lệnh này sẽ lấy toàn bộ dữ liệu ở Repository trên server và gộp vào cái branch hiện tại mà bạn đang làm việc.</w:t>
      </w:r>
    </w:p>
    <w:p w14:paraId="6E54219F" w14:textId="77777777" w:rsidR="001E16FE" w:rsidRDefault="001E16FE">
      <w:pPr>
        <w:rPr>
          <w:rFonts w:eastAsia="Times New Roman"/>
          <w:color w:val="000000"/>
          <w:szCs w:val="26"/>
        </w:rPr>
      </w:pPr>
      <w:r>
        <w:rPr>
          <w:rFonts w:eastAsia="Times New Roman"/>
          <w:color w:val="000000"/>
          <w:szCs w:val="26"/>
        </w:rPr>
        <w:br w:type="page"/>
      </w:r>
    </w:p>
    <w:p w14:paraId="49A4AE44" w14:textId="114A66BD" w:rsidR="00D205C3" w:rsidRDefault="00515810" w:rsidP="001477E7">
      <w:pPr>
        <w:pStyle w:val="Heading1"/>
        <w:rPr>
          <w:rFonts w:eastAsia="Times New Roman"/>
        </w:rPr>
      </w:pPr>
      <w:bookmarkStart w:id="49" w:name="_Toc119839186"/>
      <w:r>
        <w:rPr>
          <w:rFonts w:eastAsia="Times New Roman"/>
        </w:rPr>
        <w:lastRenderedPageBreak/>
        <w:t xml:space="preserve">CHƯƠNG 4: </w:t>
      </w:r>
      <w:r w:rsidR="00C91173" w:rsidRPr="00C91173">
        <w:rPr>
          <w:rFonts w:eastAsia="Times New Roman"/>
        </w:rPr>
        <w:t>TỔNG QUAN VỀ LẬP TRÌNH HƯỚNG ĐỐI TƯỢNG</w:t>
      </w:r>
      <w:bookmarkEnd w:id="49"/>
    </w:p>
    <w:p w14:paraId="49C80D80" w14:textId="1ABACE01" w:rsidR="00C91173" w:rsidRDefault="00C91173" w:rsidP="00C91173"/>
    <w:p w14:paraId="0B7DC26D" w14:textId="4A2056EE" w:rsidR="00C91173" w:rsidRPr="00515810" w:rsidRDefault="00515810" w:rsidP="009B127F">
      <w:pPr>
        <w:pStyle w:val="Heading2"/>
        <w:ind w:firstLine="0"/>
      </w:pPr>
      <w:bookmarkStart w:id="50" w:name="_Toc119839187"/>
      <w:r w:rsidRPr="00515810">
        <w:t>4.1. Lập trình hướng đối tượng là gì?</w:t>
      </w:r>
      <w:bookmarkEnd w:id="50"/>
    </w:p>
    <w:p w14:paraId="055C107F" w14:textId="2D7B3339" w:rsidR="00C91173" w:rsidRPr="009B127F" w:rsidRDefault="00515810" w:rsidP="00515810">
      <w:pPr>
        <w:rPr>
          <w:szCs w:val="26"/>
        </w:rPr>
      </w:pPr>
      <w:r w:rsidRPr="009B127F">
        <w:rPr>
          <w:szCs w:val="26"/>
          <w:lang w:val="vi-VN"/>
        </w:rPr>
        <w:t>Lập trình hướng đối tượng (Object Oriented Programming – OOP)</w:t>
      </w:r>
      <w:r w:rsidRPr="009B127F">
        <w:rPr>
          <w:szCs w:val="26"/>
        </w:rPr>
        <w:t xml:space="preserve"> </w:t>
      </w:r>
      <w:r w:rsidR="00C91173" w:rsidRPr="009B127F">
        <w:rPr>
          <w:szCs w:val="26"/>
          <w:shd w:val="clear" w:color="auto" w:fill="FFFFFF"/>
        </w:rPr>
        <w:t>là một trong những kỹ thuật lập trình rất quan trọng và sử dụng nhiều hiện nay. Hầu hết các ngôn ngữ lập trình hiện nay như Java, PHP, .NET, Ruby, Python… đều hỗ trợ </w:t>
      </w:r>
      <w:r w:rsidRPr="009B127F">
        <w:rPr>
          <w:rStyle w:val="Strong"/>
          <w:rFonts w:ascii="Verdana" w:hAnsi="Verdana"/>
          <w:b w:val="0"/>
          <w:bCs w:val="0"/>
          <w:color w:val="222222"/>
          <w:szCs w:val="26"/>
          <w:shd w:val="clear" w:color="auto" w:fill="FFFFFF"/>
        </w:rPr>
        <w:t>OOP</w:t>
      </w:r>
      <w:r w:rsidR="00C91173" w:rsidRPr="009B127F">
        <w:rPr>
          <w:szCs w:val="26"/>
          <w:shd w:val="clear" w:color="auto" w:fill="FFFFFF"/>
        </w:rPr>
        <w:t>.</w:t>
      </w:r>
    </w:p>
    <w:p w14:paraId="1CB10F97" w14:textId="498B13E7" w:rsidR="00C91173" w:rsidRPr="009B127F" w:rsidRDefault="00515810" w:rsidP="00515810">
      <w:pPr>
        <w:rPr>
          <w:szCs w:val="26"/>
        </w:rPr>
      </w:pPr>
      <w:r w:rsidRPr="009B127F">
        <w:rPr>
          <w:szCs w:val="26"/>
          <w:shd w:val="clear" w:color="auto" w:fill="FFFFFF"/>
        </w:rPr>
        <w:t>Lập trình hướng đối tượng (OOP)</w:t>
      </w:r>
      <w:r w:rsidR="00C91173" w:rsidRPr="009B127F">
        <w:rPr>
          <w:szCs w:val="26"/>
          <w:shd w:val="clear" w:color="auto" w:fill="FFFFFF"/>
        </w:rPr>
        <w:t> là một kỹ thuật lập trình cho phép </w:t>
      </w:r>
      <w:r w:rsidRPr="009B127F">
        <w:rPr>
          <w:szCs w:val="26"/>
          <w:shd w:val="clear" w:color="auto" w:fill="FFFFFF"/>
        </w:rPr>
        <w:t>lập trình viên</w:t>
      </w:r>
      <w:r w:rsidR="00C91173" w:rsidRPr="009B127F">
        <w:rPr>
          <w:szCs w:val="26"/>
          <w:shd w:val="clear" w:color="auto" w:fill="FFFFFF"/>
        </w:rPr>
        <w:t> tạo ra các đối tượng trong code trừu tượng hóa các đối tượng.</w:t>
      </w:r>
    </w:p>
    <w:p w14:paraId="1E898C7F" w14:textId="77875DC8" w:rsidR="00D205C3" w:rsidRPr="009B127F" w:rsidRDefault="00D205C3" w:rsidP="00515810">
      <w:pPr>
        <w:pStyle w:val="NoSpacing"/>
        <w:spacing w:line="276" w:lineRule="auto"/>
        <w:ind w:firstLine="0"/>
        <w:rPr>
          <w:szCs w:val="26"/>
        </w:rPr>
      </w:pPr>
    </w:p>
    <w:p w14:paraId="1F25ABD5" w14:textId="2C73E8CA" w:rsidR="00515810" w:rsidRPr="009B127F" w:rsidRDefault="00515810" w:rsidP="009B127F">
      <w:pPr>
        <w:pStyle w:val="Heading2"/>
        <w:ind w:firstLine="0"/>
      </w:pPr>
      <w:bookmarkStart w:id="51" w:name="_Toc119839188"/>
      <w:r w:rsidRPr="009B127F">
        <w:t>4.2. Các nguyên lý cơ bản của OOP</w:t>
      </w:r>
      <w:bookmarkEnd w:id="51"/>
    </w:p>
    <w:p w14:paraId="75B65A8E" w14:textId="53CD8CE6" w:rsidR="00515810" w:rsidRPr="009B127F" w:rsidRDefault="00515810" w:rsidP="009B127F">
      <w:pPr>
        <w:pStyle w:val="Heading3"/>
        <w:ind w:firstLine="0"/>
        <w:rPr>
          <w:i/>
          <w:iCs/>
        </w:rPr>
      </w:pPr>
      <w:bookmarkStart w:id="52" w:name="_Toc119839189"/>
      <w:r w:rsidRPr="009B127F">
        <w:rPr>
          <w:i/>
          <w:iCs/>
        </w:rPr>
        <w:t>4.2.1 Tính đóng gói (Encapsulation)</w:t>
      </w:r>
      <w:bookmarkEnd w:id="52"/>
    </w:p>
    <w:p w14:paraId="2165033C" w14:textId="38928081" w:rsidR="00515810" w:rsidRPr="009B127F" w:rsidRDefault="00515810" w:rsidP="007F5757">
      <w:pPr>
        <w:pStyle w:val="NoSpacing"/>
        <w:spacing w:line="276" w:lineRule="auto"/>
        <w:rPr>
          <w:szCs w:val="26"/>
        </w:rPr>
      </w:pPr>
      <w:r w:rsidRPr="009B127F">
        <w:rPr>
          <w:szCs w:val="26"/>
        </w:rPr>
        <w:t>Các thuộc tính và phương thức của đối tượng cần cho việc giải quyết bài toán đã được chọn ra sẽ được đóng gói vào một kiểu dữ liệu gọi là class. Nhằm che dấu thông tin khỏi các đối tượng bên ngoài, thuộc tính nào thì phương thức nấy. Tức là code bên ngoài không trực tiếp nhìn thấy và thay đổi trạng thái của đối tượng đó.</w:t>
      </w:r>
    </w:p>
    <w:p w14:paraId="462B6FEB" w14:textId="6D3906B3" w:rsidR="00515810" w:rsidRPr="009B127F" w:rsidRDefault="00515810" w:rsidP="00515810">
      <w:pPr>
        <w:pStyle w:val="NoSpacing"/>
        <w:spacing w:line="276" w:lineRule="auto"/>
        <w:rPr>
          <w:szCs w:val="26"/>
        </w:rPr>
      </w:pPr>
    </w:p>
    <w:p w14:paraId="3FC2F8EA" w14:textId="6A5CDD3B" w:rsidR="00515810" w:rsidRPr="009B127F" w:rsidRDefault="00515810" w:rsidP="009B127F">
      <w:pPr>
        <w:pStyle w:val="Heading3"/>
        <w:ind w:firstLine="0"/>
        <w:rPr>
          <w:i/>
          <w:iCs/>
        </w:rPr>
      </w:pPr>
      <w:bookmarkStart w:id="53" w:name="_Toc119839190"/>
      <w:r w:rsidRPr="009B127F">
        <w:rPr>
          <w:i/>
          <w:iCs/>
        </w:rPr>
        <w:t>4.2.2. Tính kế thừa (Inheritance)</w:t>
      </w:r>
      <w:bookmarkEnd w:id="53"/>
    </w:p>
    <w:p w14:paraId="07A01A92" w14:textId="340B2A7E" w:rsidR="00515810" w:rsidRPr="009B127F" w:rsidRDefault="00515810" w:rsidP="00515810">
      <w:pPr>
        <w:rPr>
          <w:szCs w:val="26"/>
        </w:rPr>
      </w:pPr>
      <w:r w:rsidRPr="009B127F">
        <w:rPr>
          <w:szCs w:val="26"/>
        </w:rPr>
        <w:t>Nó cho phép xây dựng một lớp mới dựa trên các định nghĩa của lớp đã có. Có nghĩa là lớp cha có thể chia sẽ dữ liệu và phương thức cho các lớp con. Các lớp con khỏi phải định nghĩa lại, ngoài ra có thể mở rộng các thành phần kế thừa và bổ sung thêm các thành phần mới. Tái sử dụng mã nguồn 1 cách tối ưu, tận dụng được mã nguồn. Một số loại kế loại kế thừa thường gặp: đơn kế thừa, đa kế thừa, kế thừa đa cấp, kế thừa thứ bậc.</w:t>
      </w:r>
    </w:p>
    <w:p w14:paraId="41BF0C90" w14:textId="0529A8F3" w:rsidR="009B127F" w:rsidRPr="009B127F" w:rsidRDefault="009B127F" w:rsidP="009B127F">
      <w:pPr>
        <w:ind w:firstLine="0"/>
        <w:rPr>
          <w:szCs w:val="26"/>
        </w:rPr>
      </w:pPr>
    </w:p>
    <w:p w14:paraId="2A432A66" w14:textId="580C56C2" w:rsidR="009B127F" w:rsidRPr="009B127F" w:rsidRDefault="009B127F" w:rsidP="009B127F">
      <w:pPr>
        <w:pStyle w:val="Heading3"/>
        <w:ind w:firstLine="0"/>
        <w:rPr>
          <w:i/>
          <w:iCs/>
        </w:rPr>
      </w:pPr>
      <w:bookmarkStart w:id="54" w:name="_Toc119839191"/>
      <w:r w:rsidRPr="009B127F">
        <w:rPr>
          <w:i/>
          <w:iCs/>
        </w:rPr>
        <w:t>4.2.3. Tính đa hình (Polymorphism)</w:t>
      </w:r>
      <w:bookmarkEnd w:id="54"/>
    </w:p>
    <w:p w14:paraId="5A4FC2DF" w14:textId="77777777" w:rsidR="009B127F" w:rsidRPr="009B127F" w:rsidRDefault="009B127F" w:rsidP="009B127F">
      <w:pPr>
        <w:rPr>
          <w:szCs w:val="26"/>
        </w:rPr>
      </w:pPr>
      <w:r w:rsidRPr="009B127F">
        <w:rPr>
          <w:szCs w:val="26"/>
        </w:rPr>
        <w:tab/>
        <w:t>Tính đa hình là một hành động có thể được thực hiện bằng nhiều cách khác nhau. Đây lại là một tính chất có thể nói là chứa đựng hầu hết sức mạnh của lập trình hướng đối tượng.</w:t>
      </w:r>
    </w:p>
    <w:p w14:paraId="40F3D268" w14:textId="27436966" w:rsidR="009B127F" w:rsidRPr="009B127F" w:rsidRDefault="009B127F" w:rsidP="009B127F">
      <w:pPr>
        <w:rPr>
          <w:szCs w:val="26"/>
        </w:rPr>
      </w:pPr>
      <w:r w:rsidRPr="009B127F">
        <w:rPr>
          <w:szCs w:val="26"/>
        </w:rPr>
        <w:t>Hiểu một cách đơn giản hơn: Đa hình là khái niệm mà hai hoặc nhiều lớp có những phương thức giống nhau nhưng có thể thực thi theo những cách thức khác nhau.</w:t>
      </w:r>
    </w:p>
    <w:p w14:paraId="5C91BCF9" w14:textId="5E0B87C1" w:rsidR="009B127F" w:rsidRPr="009B127F" w:rsidRDefault="009B127F" w:rsidP="009B127F">
      <w:pPr>
        <w:ind w:firstLine="0"/>
        <w:rPr>
          <w:szCs w:val="26"/>
        </w:rPr>
      </w:pPr>
    </w:p>
    <w:p w14:paraId="7B63D525" w14:textId="78C0DEDA" w:rsidR="009B127F" w:rsidRPr="009B127F" w:rsidRDefault="009B127F" w:rsidP="009B127F">
      <w:pPr>
        <w:pStyle w:val="Heading3"/>
        <w:ind w:firstLine="0"/>
        <w:rPr>
          <w:i/>
          <w:iCs/>
        </w:rPr>
      </w:pPr>
      <w:bookmarkStart w:id="55" w:name="_Toc119839192"/>
      <w:r w:rsidRPr="009B127F">
        <w:rPr>
          <w:i/>
          <w:iCs/>
        </w:rPr>
        <w:t>4.2.4. Tính trừu tượng (Abstraction)</w:t>
      </w:r>
      <w:bookmarkEnd w:id="55"/>
    </w:p>
    <w:p w14:paraId="1A324556" w14:textId="4EBEC3F3" w:rsidR="009B127F" w:rsidRPr="009B127F" w:rsidRDefault="009B127F" w:rsidP="009B127F">
      <w:pPr>
        <w:rPr>
          <w:szCs w:val="26"/>
          <w:shd w:val="clear" w:color="auto" w:fill="FFFFFF"/>
        </w:rPr>
      </w:pPr>
      <w:r w:rsidRPr="009B127F">
        <w:rPr>
          <w:szCs w:val="26"/>
        </w:rPr>
        <w:tab/>
      </w:r>
      <w:r w:rsidRPr="009B127F">
        <w:rPr>
          <w:szCs w:val="26"/>
          <w:shd w:val="clear" w:color="auto" w:fill="FFFFFF"/>
        </w:rPr>
        <w:t>Trừu tượng có nghĩ là tổng quát hóa một cái gì đó lên, không cần chú ý chi tiết bên trong. Nó không màng đến chi tiết bên trong là gì và người ta vẫn hiểu nó mỗi khi nghe về nó.</w:t>
      </w:r>
    </w:p>
    <w:p w14:paraId="07700F95" w14:textId="309B2F93" w:rsidR="009B127F" w:rsidRPr="009B127F" w:rsidRDefault="009B127F" w:rsidP="009B127F">
      <w:pPr>
        <w:rPr>
          <w:szCs w:val="26"/>
          <w:shd w:val="clear" w:color="auto" w:fill="FFFFFF"/>
        </w:rPr>
      </w:pPr>
      <w:r w:rsidRPr="009B127F">
        <w:rPr>
          <w:szCs w:val="26"/>
          <w:shd w:val="clear" w:color="auto" w:fill="FFFFFF"/>
        </w:rPr>
        <w:tab/>
        <w:t>Ở đây trong lập trình OOP, tính trừu tượng nghĩa là chọn ra các thuộc tính, phương thức của đối tượng cần cho việc giải quyết bài toán đang lập trình. Vì một đối tượng có rất nhiều thuộc tính phương thức, nhưng với bài toán cụ thể không nhất thiết phải chọn tất cả.</w:t>
      </w:r>
    </w:p>
    <w:p w14:paraId="5E0C02B2" w14:textId="0DD0484D" w:rsidR="009B127F" w:rsidRPr="009B127F" w:rsidRDefault="009B127F" w:rsidP="009B127F">
      <w:pPr>
        <w:ind w:firstLine="0"/>
        <w:rPr>
          <w:szCs w:val="26"/>
          <w:shd w:val="clear" w:color="auto" w:fill="FFFFFF"/>
        </w:rPr>
      </w:pPr>
    </w:p>
    <w:p w14:paraId="0A725917" w14:textId="79A94265" w:rsidR="009B127F" w:rsidRPr="009B127F" w:rsidRDefault="009B127F" w:rsidP="009B127F">
      <w:pPr>
        <w:pStyle w:val="Heading2"/>
        <w:ind w:firstLine="0"/>
        <w:rPr>
          <w:shd w:val="clear" w:color="auto" w:fill="FFFFFF"/>
        </w:rPr>
      </w:pPr>
      <w:bookmarkStart w:id="56" w:name="_Toc119839193"/>
      <w:r w:rsidRPr="009B127F">
        <w:rPr>
          <w:shd w:val="clear" w:color="auto" w:fill="FFFFFF"/>
        </w:rPr>
        <w:t>4.3. Các ưu điểm của lập trình hướng đối tượng</w:t>
      </w:r>
      <w:bookmarkEnd w:id="56"/>
    </w:p>
    <w:p w14:paraId="754FC2DC" w14:textId="43B25D90" w:rsidR="009B127F" w:rsidRPr="009B127F" w:rsidRDefault="009B127F" w:rsidP="009B127F">
      <w:pPr>
        <w:rPr>
          <w:szCs w:val="26"/>
          <w:shd w:val="clear" w:color="auto" w:fill="FFFFFF"/>
        </w:rPr>
      </w:pPr>
      <w:r w:rsidRPr="009B127F">
        <w:rPr>
          <w:szCs w:val="26"/>
          <w:shd w:val="clear" w:color="auto" w:fill="FFFFFF"/>
        </w:rPr>
        <w:t>Dựa trên nguyên lý kế thừa, trong quá trình mô tả các lớp có thể loại bỏ những chương trình bị lặp, dư. Và có thể mở rộng khả năng sử dụng các lớp mà không cần thực hiện lại. Tối ưu và tái sử dụng code hiệu quả.</w:t>
      </w:r>
    </w:p>
    <w:p w14:paraId="0FF35A73" w14:textId="77777777" w:rsidR="009B127F" w:rsidRPr="009B127F" w:rsidRDefault="009B127F" w:rsidP="009B127F">
      <w:pPr>
        <w:rPr>
          <w:szCs w:val="26"/>
          <w:shd w:val="clear" w:color="auto" w:fill="FFFFFF"/>
        </w:rPr>
      </w:pPr>
      <w:r w:rsidRPr="009B127F">
        <w:rPr>
          <w:szCs w:val="26"/>
          <w:shd w:val="clear" w:color="auto" w:fill="FFFFFF"/>
        </w:rPr>
        <w:t>Đảm bảo rút ngắn thời gian xây dựng hệ thống và tăng năng suất thực hiện.</w:t>
      </w:r>
    </w:p>
    <w:p w14:paraId="6C693A33" w14:textId="1718060C" w:rsidR="009B127F" w:rsidRPr="009B127F" w:rsidRDefault="009B127F" w:rsidP="001E16FE">
      <w:pPr>
        <w:rPr>
          <w:szCs w:val="26"/>
        </w:rPr>
      </w:pPr>
      <w:r w:rsidRPr="009B127F">
        <w:rPr>
          <w:szCs w:val="26"/>
          <w:shd w:val="clear" w:color="auto" w:fill="FFFFFF"/>
        </w:rPr>
        <w:lastRenderedPageBreak/>
        <w:t>Sự xuất hiện của 2 khái niệm mới là lớp và đối tượng chính là đặc trưng của phương pháp lập trình hướng đối tượng. Nó đã giải quyết được các khuyết điểm của phương pháp lập trình hướng cấu trúc để lại. Ngoài ra 2 khái niệm này đã giúp biểu diễn tốt hơn thế giới thự</w:t>
      </w:r>
      <w:r w:rsidR="001E16FE">
        <w:rPr>
          <w:szCs w:val="26"/>
          <w:shd w:val="clear" w:color="auto" w:fill="FFFFFF"/>
        </w:rPr>
        <w:t>c trên máy tính.</w:t>
      </w:r>
    </w:p>
    <w:p w14:paraId="67F60AEB" w14:textId="419D6326" w:rsidR="005E0D49" w:rsidRPr="00DC1F5E" w:rsidRDefault="0099285E" w:rsidP="00B173E0">
      <w:pPr>
        <w:pStyle w:val="Heading1"/>
        <w:spacing w:line="276" w:lineRule="auto"/>
        <w:rPr>
          <w:rFonts w:cs="Times New Roman"/>
          <w:sz w:val="30"/>
          <w:szCs w:val="30"/>
        </w:rPr>
      </w:pPr>
      <w:bookmarkStart w:id="57" w:name="_Toc119768315"/>
      <w:bookmarkStart w:id="58" w:name="_Toc119768661"/>
      <w:bookmarkStart w:id="59" w:name="_Toc119769443"/>
      <w:bookmarkStart w:id="60" w:name="_Toc119839194"/>
      <w:r w:rsidRPr="00DC1F5E">
        <w:rPr>
          <w:rFonts w:cs="Times New Roman"/>
          <w:sz w:val="30"/>
          <w:szCs w:val="30"/>
        </w:rPr>
        <w:lastRenderedPageBreak/>
        <w:t xml:space="preserve">CHƯƠNG </w:t>
      </w:r>
      <w:r w:rsidR="00515810">
        <w:rPr>
          <w:rFonts w:cs="Times New Roman"/>
          <w:sz w:val="30"/>
          <w:szCs w:val="30"/>
        </w:rPr>
        <w:t>5</w:t>
      </w:r>
      <w:r w:rsidRPr="00DC1F5E">
        <w:rPr>
          <w:rFonts w:cs="Times New Roman"/>
          <w:sz w:val="30"/>
          <w:szCs w:val="30"/>
        </w:rPr>
        <w:t xml:space="preserve">: PHÂN TÍCH </w:t>
      </w:r>
      <w:r w:rsidR="00423FC5" w:rsidRPr="00DC1F5E">
        <w:rPr>
          <w:rFonts w:cs="Times New Roman"/>
          <w:sz w:val="30"/>
          <w:szCs w:val="30"/>
        </w:rPr>
        <w:t>HỆ THỐNG</w:t>
      </w:r>
      <w:bookmarkEnd w:id="57"/>
      <w:bookmarkEnd w:id="58"/>
      <w:bookmarkEnd w:id="59"/>
      <w:bookmarkEnd w:id="60"/>
    </w:p>
    <w:p w14:paraId="2F6D0031" w14:textId="77777777" w:rsidR="0099285E" w:rsidRPr="00B173E0" w:rsidRDefault="0099285E" w:rsidP="00B173E0">
      <w:pPr>
        <w:spacing w:line="276" w:lineRule="auto"/>
        <w:rPr>
          <w:sz w:val="24"/>
          <w:szCs w:val="24"/>
        </w:rPr>
      </w:pPr>
    </w:p>
    <w:p w14:paraId="7D6D1C98" w14:textId="05F3261C" w:rsidR="0099285E" w:rsidRPr="00DC1F5E" w:rsidRDefault="00870B53" w:rsidP="00551219">
      <w:pPr>
        <w:pStyle w:val="Heading2"/>
        <w:spacing w:line="276" w:lineRule="auto"/>
        <w:ind w:firstLine="0"/>
        <w:rPr>
          <w:rFonts w:ascii="Times New Roman" w:hAnsi="Times New Roman" w:cs="Times New Roman"/>
          <w:bCs/>
        </w:rPr>
      </w:pPr>
      <w:bookmarkStart w:id="61" w:name="_Toc119839195"/>
      <w:r>
        <w:rPr>
          <w:rFonts w:ascii="Times New Roman" w:hAnsi="Times New Roman" w:cs="Times New Roman"/>
          <w:bCs/>
        </w:rPr>
        <w:t>5</w:t>
      </w:r>
      <w:r w:rsidR="0099285E" w:rsidRPr="00DC1F5E">
        <w:rPr>
          <w:rFonts w:ascii="Times New Roman" w:hAnsi="Times New Roman" w:cs="Times New Roman"/>
          <w:bCs/>
        </w:rPr>
        <w:t>.1</w:t>
      </w:r>
      <w:r w:rsidR="009B127F">
        <w:rPr>
          <w:rFonts w:ascii="Times New Roman" w:hAnsi="Times New Roman" w:cs="Times New Roman"/>
          <w:bCs/>
        </w:rPr>
        <w:t>.</w:t>
      </w:r>
      <w:r w:rsidR="0099285E" w:rsidRPr="00DC1F5E">
        <w:rPr>
          <w:rFonts w:ascii="Times New Roman" w:hAnsi="Times New Roman" w:cs="Times New Roman"/>
          <w:bCs/>
        </w:rPr>
        <w:t xml:space="preserve"> Thư viện</w:t>
      </w:r>
      <w:bookmarkEnd w:id="61"/>
    </w:p>
    <w:p w14:paraId="456D4483" w14:textId="0810C0FC" w:rsidR="0099285E" w:rsidRPr="00DC1F5E" w:rsidRDefault="00465145" w:rsidP="00B173E0">
      <w:pPr>
        <w:spacing w:line="276" w:lineRule="auto"/>
        <w:ind w:firstLine="720"/>
        <w:rPr>
          <w:szCs w:val="26"/>
        </w:rPr>
      </w:pPr>
      <w:r w:rsidRPr="00DC1F5E">
        <w:rPr>
          <w:szCs w:val="26"/>
        </w:rPr>
        <w:t>Sử dụng thư viện hỗ trợ giao diện Winform</w:t>
      </w:r>
      <w:r w:rsidR="0056387D" w:rsidRPr="00DC1F5E">
        <w:rPr>
          <w:szCs w:val="26"/>
        </w:rPr>
        <w:t xml:space="preserve"> thiết kế giao diện người dùng</w:t>
      </w:r>
      <w:r w:rsidR="00812009" w:rsidRPr="00DC1F5E">
        <w:rPr>
          <w:szCs w:val="26"/>
        </w:rPr>
        <w:t>. Ưu điểm của Winform là dễ xây dựng các nút thao tác câu lệnh.</w:t>
      </w:r>
    </w:p>
    <w:p w14:paraId="370D0378" w14:textId="094AE0AC" w:rsidR="0099285E" w:rsidRPr="00DC1F5E" w:rsidRDefault="0099285E" w:rsidP="00B173E0">
      <w:pPr>
        <w:spacing w:line="276" w:lineRule="auto"/>
        <w:ind w:firstLine="0"/>
        <w:rPr>
          <w:b/>
          <w:bCs/>
          <w:szCs w:val="26"/>
        </w:rPr>
      </w:pPr>
    </w:p>
    <w:p w14:paraId="632A4DC8" w14:textId="49319938" w:rsidR="00465145" w:rsidRPr="00DC1F5E" w:rsidRDefault="00870B53" w:rsidP="00551219">
      <w:pPr>
        <w:pStyle w:val="Heading2"/>
        <w:spacing w:line="276" w:lineRule="auto"/>
        <w:ind w:firstLine="0"/>
        <w:rPr>
          <w:rFonts w:ascii="Times New Roman" w:hAnsi="Times New Roman" w:cs="Times New Roman"/>
          <w:bCs/>
        </w:rPr>
      </w:pPr>
      <w:bookmarkStart w:id="62" w:name="_Toc119839196"/>
      <w:r>
        <w:rPr>
          <w:rFonts w:ascii="Times New Roman" w:hAnsi="Times New Roman" w:cs="Times New Roman"/>
          <w:bCs/>
        </w:rPr>
        <w:t>5.</w:t>
      </w:r>
      <w:r w:rsidR="0099285E" w:rsidRPr="00DC1F5E">
        <w:rPr>
          <w:rFonts w:ascii="Times New Roman" w:hAnsi="Times New Roman" w:cs="Times New Roman"/>
          <w:bCs/>
        </w:rPr>
        <w:t>2</w:t>
      </w:r>
      <w:r w:rsidR="009B127F">
        <w:rPr>
          <w:rFonts w:ascii="Times New Roman" w:hAnsi="Times New Roman" w:cs="Times New Roman"/>
          <w:bCs/>
        </w:rPr>
        <w:t>.</w:t>
      </w:r>
      <w:r w:rsidR="0099285E" w:rsidRPr="00DC1F5E">
        <w:rPr>
          <w:rFonts w:ascii="Times New Roman" w:hAnsi="Times New Roman" w:cs="Times New Roman"/>
          <w:bCs/>
        </w:rPr>
        <w:t xml:space="preserve"> </w:t>
      </w:r>
      <w:r w:rsidR="00465145" w:rsidRPr="00DC1F5E">
        <w:rPr>
          <w:rFonts w:ascii="Times New Roman" w:hAnsi="Times New Roman" w:cs="Times New Roman"/>
          <w:bCs/>
        </w:rPr>
        <w:t>Cơ sở dữ liệu</w:t>
      </w:r>
      <w:bookmarkEnd w:id="62"/>
    </w:p>
    <w:p w14:paraId="13200075" w14:textId="5B5B8666" w:rsidR="00465145" w:rsidRPr="00DC1F5E" w:rsidRDefault="00465145" w:rsidP="00B173E0">
      <w:pPr>
        <w:spacing w:line="276" w:lineRule="auto"/>
        <w:ind w:firstLine="0"/>
        <w:rPr>
          <w:szCs w:val="26"/>
        </w:rPr>
      </w:pPr>
      <w:r w:rsidRPr="00DC1F5E">
        <w:rPr>
          <w:szCs w:val="26"/>
        </w:rPr>
        <w:tab/>
        <w:t>Sử dụng Access lưu trữ tất cả thông tin của ứng dụng. Những thông tin về phim, khách hàng, vé được lưu trữ hoàn toàn trên Access.</w:t>
      </w:r>
    </w:p>
    <w:p w14:paraId="613FEA11" w14:textId="35ABE1AB" w:rsidR="00465145" w:rsidRPr="00DC1F5E" w:rsidRDefault="00465145" w:rsidP="00B173E0">
      <w:pPr>
        <w:spacing w:line="276" w:lineRule="auto"/>
        <w:ind w:firstLine="0"/>
        <w:rPr>
          <w:szCs w:val="26"/>
        </w:rPr>
      </w:pPr>
      <w:r w:rsidRPr="00DC1F5E">
        <w:rPr>
          <w:szCs w:val="26"/>
        </w:rPr>
        <w:tab/>
        <w:t>Được sử dụng miễn phí, tốc độ xử lý nhanh, dễ dàng thao tác là ưu điểm mà Access mang lại.</w:t>
      </w:r>
    </w:p>
    <w:p w14:paraId="1DFD3580" w14:textId="15FA3F87" w:rsidR="009016CC" w:rsidRPr="00DC1F5E" w:rsidRDefault="009016CC" w:rsidP="00B173E0">
      <w:pPr>
        <w:spacing w:line="276" w:lineRule="auto"/>
        <w:ind w:firstLine="0"/>
        <w:rPr>
          <w:szCs w:val="26"/>
        </w:rPr>
      </w:pPr>
    </w:p>
    <w:p w14:paraId="3C63D138" w14:textId="1C147A15" w:rsidR="009016CC" w:rsidRPr="00DC1F5E" w:rsidRDefault="00870B53" w:rsidP="00551219">
      <w:pPr>
        <w:pStyle w:val="Heading2"/>
        <w:spacing w:line="276" w:lineRule="auto"/>
        <w:ind w:firstLine="0"/>
        <w:rPr>
          <w:rFonts w:ascii="Times New Roman" w:hAnsi="Times New Roman" w:cs="Times New Roman"/>
        </w:rPr>
      </w:pPr>
      <w:bookmarkStart w:id="63" w:name="_Toc119839197"/>
      <w:r>
        <w:rPr>
          <w:rFonts w:ascii="Times New Roman" w:hAnsi="Times New Roman" w:cs="Times New Roman"/>
        </w:rPr>
        <w:t>5</w:t>
      </w:r>
      <w:r w:rsidR="00982743" w:rsidRPr="00DC1F5E">
        <w:rPr>
          <w:rFonts w:ascii="Times New Roman" w:hAnsi="Times New Roman" w:cs="Times New Roman"/>
        </w:rPr>
        <w:t>.3</w:t>
      </w:r>
      <w:r w:rsidR="009B127F">
        <w:rPr>
          <w:rFonts w:ascii="Times New Roman" w:hAnsi="Times New Roman" w:cs="Times New Roman"/>
        </w:rPr>
        <w:t>.</w:t>
      </w:r>
      <w:r w:rsidR="009016CC" w:rsidRPr="00DC1F5E">
        <w:rPr>
          <w:rFonts w:ascii="Times New Roman" w:hAnsi="Times New Roman" w:cs="Times New Roman"/>
        </w:rPr>
        <w:t xml:space="preserve"> Ứng dụng lập trình hướng đối tượng</w:t>
      </w:r>
      <w:bookmarkEnd w:id="63"/>
    </w:p>
    <w:p w14:paraId="0A9BD77D" w14:textId="12BECDBA" w:rsidR="00F80852" w:rsidRPr="00DC1F5E" w:rsidRDefault="009016CC" w:rsidP="00B173E0">
      <w:pPr>
        <w:spacing w:line="276" w:lineRule="auto"/>
        <w:ind w:firstLine="720"/>
        <w:rPr>
          <w:szCs w:val="26"/>
        </w:rPr>
      </w:pPr>
      <w:r w:rsidRPr="00DC1F5E">
        <w:rPr>
          <w:szCs w:val="26"/>
        </w:rPr>
        <w:t xml:space="preserve">Lập trình với </w:t>
      </w:r>
      <w:r w:rsidR="0056387D" w:rsidRPr="00DC1F5E">
        <w:rPr>
          <w:szCs w:val="26"/>
        </w:rPr>
        <w:t xml:space="preserve">kỹ thuật lập trình hướng đối tượng là mẫu lập trình phổ biến </w:t>
      </w:r>
      <w:r w:rsidR="00423FC5" w:rsidRPr="00DC1F5E">
        <w:rPr>
          <w:szCs w:val="26"/>
        </w:rPr>
        <w:t>hiện nay</w:t>
      </w:r>
      <w:r w:rsidR="00B60173" w:rsidRPr="00DC1F5E">
        <w:rPr>
          <w:szCs w:val="26"/>
        </w:rPr>
        <w:t>.</w:t>
      </w:r>
    </w:p>
    <w:p w14:paraId="3CE70707" w14:textId="4F3E7FBF" w:rsidR="00B60173" w:rsidRPr="00DC1F5E" w:rsidRDefault="00B60173" w:rsidP="00B173E0">
      <w:pPr>
        <w:spacing w:line="276" w:lineRule="auto"/>
        <w:ind w:firstLine="720"/>
        <w:rPr>
          <w:szCs w:val="26"/>
        </w:rPr>
      </w:pPr>
      <w:r w:rsidRPr="00DC1F5E">
        <w:rPr>
          <w:szCs w:val="26"/>
        </w:rPr>
        <w:t>Lập trình theo hướng đối tượng giúp tối ưu code và tái sử dụng code hiệu quả, rút ngắn thời gian xây dựng hệ thống và tăng năng năng suất thực hiện</w:t>
      </w:r>
    </w:p>
    <w:p w14:paraId="56AF4868" w14:textId="77777777" w:rsidR="0056387D" w:rsidRPr="00DC1F5E" w:rsidRDefault="0056387D" w:rsidP="00B173E0">
      <w:pPr>
        <w:spacing w:line="276" w:lineRule="auto"/>
        <w:ind w:firstLine="0"/>
        <w:rPr>
          <w:szCs w:val="26"/>
        </w:rPr>
      </w:pPr>
    </w:p>
    <w:p w14:paraId="5133D413" w14:textId="78DF5E8C" w:rsidR="00894566" w:rsidRPr="00DC1F5E" w:rsidRDefault="00870B53" w:rsidP="00551219">
      <w:pPr>
        <w:pStyle w:val="Heading3"/>
        <w:spacing w:line="276" w:lineRule="auto"/>
        <w:ind w:firstLine="0"/>
        <w:rPr>
          <w:rFonts w:ascii="Times New Roman" w:hAnsi="Times New Roman" w:cs="Times New Roman"/>
          <w:bCs/>
          <w:i/>
          <w:iCs/>
          <w:sz w:val="26"/>
          <w:szCs w:val="26"/>
        </w:rPr>
      </w:pPr>
      <w:bookmarkStart w:id="64" w:name="_Toc119839198"/>
      <w:r>
        <w:rPr>
          <w:rFonts w:ascii="Times New Roman" w:hAnsi="Times New Roman" w:cs="Times New Roman"/>
          <w:bCs/>
          <w:i/>
          <w:iCs/>
          <w:sz w:val="26"/>
          <w:szCs w:val="26"/>
        </w:rPr>
        <w:t>5</w:t>
      </w:r>
      <w:r w:rsidR="00982743" w:rsidRPr="00DC1F5E">
        <w:rPr>
          <w:rFonts w:ascii="Times New Roman" w:hAnsi="Times New Roman" w:cs="Times New Roman"/>
          <w:bCs/>
          <w:i/>
          <w:iCs/>
          <w:sz w:val="26"/>
          <w:szCs w:val="26"/>
        </w:rPr>
        <w:t>.3.1</w:t>
      </w:r>
      <w:r w:rsidR="009B127F">
        <w:rPr>
          <w:rFonts w:ascii="Times New Roman" w:hAnsi="Times New Roman" w:cs="Times New Roman"/>
          <w:bCs/>
          <w:i/>
          <w:iCs/>
          <w:sz w:val="26"/>
          <w:szCs w:val="26"/>
        </w:rPr>
        <w:t>.</w:t>
      </w:r>
      <w:r w:rsidR="00982743" w:rsidRPr="00DC1F5E">
        <w:rPr>
          <w:rFonts w:ascii="Times New Roman" w:hAnsi="Times New Roman" w:cs="Times New Roman"/>
          <w:bCs/>
          <w:i/>
          <w:iCs/>
          <w:sz w:val="26"/>
          <w:szCs w:val="26"/>
        </w:rPr>
        <w:t xml:space="preserve"> </w:t>
      </w:r>
      <w:r w:rsidR="009016CC" w:rsidRPr="00DC1F5E">
        <w:rPr>
          <w:rFonts w:ascii="Times New Roman" w:hAnsi="Times New Roman" w:cs="Times New Roman"/>
          <w:bCs/>
          <w:i/>
          <w:iCs/>
          <w:sz w:val="26"/>
          <w:szCs w:val="26"/>
        </w:rPr>
        <w:t>Tính đóng gói</w:t>
      </w:r>
      <w:bookmarkEnd w:id="64"/>
    </w:p>
    <w:p w14:paraId="5BFF9628" w14:textId="77777777" w:rsidR="0056387D" w:rsidRPr="00DC1F5E" w:rsidRDefault="0056387D" w:rsidP="00B173E0">
      <w:pPr>
        <w:spacing w:line="276" w:lineRule="auto"/>
        <w:ind w:firstLine="0"/>
        <w:rPr>
          <w:szCs w:val="26"/>
        </w:rPr>
      </w:pPr>
    </w:p>
    <w:p w14:paraId="2B6E4F0E" w14:textId="77777777" w:rsidR="00E92B29" w:rsidRDefault="0056387D" w:rsidP="00E92B29">
      <w:pPr>
        <w:keepNext/>
        <w:spacing w:line="276" w:lineRule="auto"/>
        <w:ind w:firstLine="0"/>
        <w:jc w:val="center"/>
      </w:pPr>
      <w:r w:rsidRPr="00DC1F5E">
        <w:rPr>
          <w:noProof/>
          <w:szCs w:val="26"/>
        </w:rPr>
        <w:drawing>
          <wp:inline distT="0" distB="0" distL="0" distR="0" wp14:anchorId="090F89A3" wp14:editId="6FC5FD1A">
            <wp:extent cx="4542155" cy="230436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42155" cy="2304365"/>
                    </a:xfrm>
                    <a:prstGeom prst="rect">
                      <a:avLst/>
                    </a:prstGeom>
                  </pic:spPr>
                </pic:pic>
              </a:graphicData>
            </a:graphic>
          </wp:inline>
        </w:drawing>
      </w:r>
    </w:p>
    <w:p w14:paraId="6A678131" w14:textId="0DBFD026" w:rsidR="00870B53" w:rsidRPr="00E92B29" w:rsidRDefault="00E92B29" w:rsidP="00E92B29">
      <w:pPr>
        <w:pStyle w:val="Caption"/>
        <w:jc w:val="center"/>
        <w:rPr>
          <w:sz w:val="26"/>
          <w:szCs w:val="26"/>
        </w:rPr>
      </w:pPr>
      <w:bookmarkStart w:id="65" w:name="_Toc119837700"/>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w:t>
      </w:r>
      <w:r w:rsidRPr="00E92B29">
        <w:rPr>
          <w:sz w:val="26"/>
          <w:szCs w:val="26"/>
        </w:rPr>
        <w:fldChar w:fldCharType="end"/>
      </w:r>
      <w:r w:rsidRPr="00E92B29">
        <w:rPr>
          <w:sz w:val="26"/>
          <w:szCs w:val="26"/>
        </w:rPr>
        <w:t xml:space="preserve"> </w:t>
      </w:r>
      <w:r w:rsidRPr="00E92B29">
        <w:rPr>
          <w:rFonts w:cs="Times New Roman"/>
          <w:sz w:val="26"/>
          <w:szCs w:val="26"/>
        </w:rPr>
        <w:t>Tính đóng gói</w:t>
      </w:r>
      <w:bookmarkEnd w:id="65"/>
    </w:p>
    <w:p w14:paraId="58B0831B" w14:textId="504037DF" w:rsidR="006D14C5" w:rsidRDefault="00870B53" w:rsidP="007F5757">
      <w:pPr>
        <w:pStyle w:val="Heading3"/>
        <w:spacing w:line="276" w:lineRule="auto"/>
        <w:ind w:firstLine="0"/>
        <w:rPr>
          <w:rFonts w:ascii="Times New Roman" w:hAnsi="Times New Roman" w:cs="Times New Roman"/>
          <w:i/>
          <w:iCs/>
          <w:sz w:val="26"/>
          <w:szCs w:val="26"/>
        </w:rPr>
      </w:pPr>
      <w:bookmarkStart w:id="66" w:name="_Toc119839199"/>
      <w:r>
        <w:rPr>
          <w:rFonts w:ascii="Times New Roman" w:hAnsi="Times New Roman" w:cs="Times New Roman"/>
          <w:i/>
          <w:iCs/>
          <w:sz w:val="26"/>
          <w:szCs w:val="26"/>
        </w:rPr>
        <w:t>5</w:t>
      </w:r>
      <w:r w:rsidR="00982743" w:rsidRPr="00DC1F5E">
        <w:rPr>
          <w:rFonts w:ascii="Times New Roman" w:hAnsi="Times New Roman" w:cs="Times New Roman"/>
          <w:i/>
          <w:iCs/>
          <w:sz w:val="26"/>
          <w:szCs w:val="26"/>
        </w:rPr>
        <w:t>.3.2</w:t>
      </w:r>
      <w:r w:rsidR="009B127F">
        <w:rPr>
          <w:rFonts w:ascii="Times New Roman" w:hAnsi="Times New Roman" w:cs="Times New Roman"/>
          <w:i/>
          <w:iCs/>
          <w:sz w:val="26"/>
          <w:szCs w:val="26"/>
        </w:rPr>
        <w:t xml:space="preserve">. </w:t>
      </w:r>
      <w:r w:rsidR="009016CC" w:rsidRPr="00DC1F5E">
        <w:rPr>
          <w:rFonts w:ascii="Times New Roman" w:hAnsi="Times New Roman" w:cs="Times New Roman"/>
          <w:i/>
          <w:iCs/>
          <w:sz w:val="26"/>
          <w:szCs w:val="26"/>
        </w:rPr>
        <w:t>Tính kế thừa</w:t>
      </w:r>
      <w:bookmarkEnd w:id="66"/>
    </w:p>
    <w:p w14:paraId="4C01C28D" w14:textId="77777777" w:rsidR="007F5757" w:rsidRPr="007F5757" w:rsidRDefault="007F5757" w:rsidP="007F5757"/>
    <w:p w14:paraId="5019B5F1" w14:textId="77777777" w:rsidR="00E92B29" w:rsidRDefault="009379BD" w:rsidP="00E92B29">
      <w:pPr>
        <w:keepNext/>
        <w:spacing w:line="276" w:lineRule="auto"/>
        <w:ind w:firstLine="0"/>
        <w:jc w:val="center"/>
      </w:pPr>
      <w:r w:rsidRPr="00DC1F5E">
        <w:rPr>
          <w:noProof/>
          <w:szCs w:val="26"/>
        </w:rPr>
        <w:lastRenderedPageBreak/>
        <w:drawing>
          <wp:inline distT="0" distB="0" distL="0" distR="0" wp14:anchorId="49569031" wp14:editId="38C23382">
            <wp:extent cx="3913043" cy="19670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7468" cy="1989355"/>
                    </a:xfrm>
                    <a:prstGeom prst="rect">
                      <a:avLst/>
                    </a:prstGeom>
                  </pic:spPr>
                </pic:pic>
              </a:graphicData>
            </a:graphic>
          </wp:inline>
        </w:drawing>
      </w:r>
    </w:p>
    <w:p w14:paraId="7E0FD042" w14:textId="409FCF1B" w:rsidR="00221125" w:rsidRPr="00E92B29" w:rsidRDefault="00E92B29" w:rsidP="00E92B29">
      <w:pPr>
        <w:pStyle w:val="Caption"/>
        <w:jc w:val="center"/>
        <w:rPr>
          <w:sz w:val="26"/>
          <w:szCs w:val="26"/>
        </w:rPr>
      </w:pPr>
      <w:bookmarkStart w:id="67" w:name="_Toc119837701"/>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w:t>
      </w:r>
      <w:r w:rsidRPr="00E92B29">
        <w:rPr>
          <w:sz w:val="26"/>
          <w:szCs w:val="26"/>
        </w:rPr>
        <w:fldChar w:fldCharType="end"/>
      </w:r>
      <w:r w:rsidRPr="00E92B29">
        <w:rPr>
          <w:sz w:val="26"/>
          <w:szCs w:val="26"/>
        </w:rPr>
        <w:t xml:space="preserve"> </w:t>
      </w:r>
      <w:r w:rsidRPr="00E92B29">
        <w:rPr>
          <w:rFonts w:cs="Times New Roman"/>
          <w:sz w:val="26"/>
          <w:szCs w:val="26"/>
        </w:rPr>
        <w:t>Tính kế thừa</w:t>
      </w:r>
      <w:bookmarkEnd w:id="67"/>
    </w:p>
    <w:p w14:paraId="43F8603C" w14:textId="2A90BE4E" w:rsidR="00F8671C" w:rsidRPr="00DC1F5E" w:rsidRDefault="00F8671C" w:rsidP="00B173E0">
      <w:pPr>
        <w:spacing w:line="276" w:lineRule="auto"/>
        <w:ind w:firstLine="0"/>
        <w:rPr>
          <w:szCs w:val="26"/>
        </w:rPr>
      </w:pPr>
    </w:p>
    <w:p w14:paraId="0DE18E61" w14:textId="036109C1" w:rsidR="00F8671C" w:rsidRPr="00DC1F5E" w:rsidRDefault="00870B53" w:rsidP="00551219">
      <w:pPr>
        <w:pStyle w:val="Heading2"/>
        <w:spacing w:line="276" w:lineRule="auto"/>
        <w:ind w:firstLine="0"/>
        <w:rPr>
          <w:rFonts w:ascii="Times New Roman" w:hAnsi="Times New Roman" w:cs="Times New Roman"/>
        </w:rPr>
      </w:pPr>
      <w:bookmarkStart w:id="68" w:name="_Toc119839200"/>
      <w:r>
        <w:rPr>
          <w:rFonts w:ascii="Times New Roman" w:hAnsi="Times New Roman" w:cs="Times New Roman"/>
        </w:rPr>
        <w:t>5</w:t>
      </w:r>
      <w:r w:rsidR="00982743" w:rsidRPr="00DC1F5E">
        <w:rPr>
          <w:rFonts w:ascii="Times New Roman" w:hAnsi="Times New Roman" w:cs="Times New Roman"/>
        </w:rPr>
        <w:t>.4</w:t>
      </w:r>
      <w:r w:rsidR="009B127F">
        <w:rPr>
          <w:rFonts w:ascii="Times New Roman" w:hAnsi="Times New Roman" w:cs="Times New Roman"/>
        </w:rPr>
        <w:t>.</w:t>
      </w:r>
      <w:r w:rsidR="00F8671C" w:rsidRPr="00DC1F5E">
        <w:rPr>
          <w:rFonts w:ascii="Times New Roman" w:hAnsi="Times New Roman" w:cs="Times New Roman"/>
        </w:rPr>
        <w:t xml:space="preserve"> Phân tích hệ thống</w:t>
      </w:r>
      <w:bookmarkEnd w:id="68"/>
    </w:p>
    <w:p w14:paraId="318D40E9" w14:textId="2734DED2" w:rsidR="00F8671C" w:rsidRPr="00DC1F5E" w:rsidRDefault="00870B53" w:rsidP="00551219">
      <w:pPr>
        <w:pStyle w:val="Heading3"/>
        <w:spacing w:line="276" w:lineRule="auto"/>
        <w:ind w:firstLine="0"/>
        <w:rPr>
          <w:rFonts w:ascii="Times New Roman" w:hAnsi="Times New Roman" w:cs="Times New Roman"/>
          <w:i/>
          <w:iCs/>
          <w:sz w:val="26"/>
          <w:szCs w:val="26"/>
        </w:rPr>
      </w:pPr>
      <w:bookmarkStart w:id="69" w:name="_Toc119839201"/>
      <w:r>
        <w:rPr>
          <w:rFonts w:ascii="Times New Roman" w:hAnsi="Times New Roman" w:cs="Times New Roman"/>
          <w:i/>
          <w:iCs/>
          <w:sz w:val="26"/>
          <w:szCs w:val="26"/>
        </w:rPr>
        <w:t>5</w:t>
      </w:r>
      <w:r w:rsidR="00982743" w:rsidRPr="00DC1F5E">
        <w:rPr>
          <w:rFonts w:ascii="Times New Roman" w:hAnsi="Times New Roman" w:cs="Times New Roman"/>
          <w:i/>
          <w:iCs/>
          <w:sz w:val="26"/>
          <w:szCs w:val="26"/>
        </w:rPr>
        <w:t>.4.1</w:t>
      </w:r>
      <w:r w:rsidR="009B127F">
        <w:rPr>
          <w:rFonts w:ascii="Times New Roman" w:hAnsi="Times New Roman" w:cs="Times New Roman"/>
          <w:i/>
          <w:iCs/>
          <w:sz w:val="26"/>
          <w:szCs w:val="26"/>
        </w:rPr>
        <w:t>.</w:t>
      </w:r>
      <w:r w:rsidR="00F8671C" w:rsidRPr="00DC1F5E">
        <w:rPr>
          <w:rFonts w:ascii="Times New Roman" w:hAnsi="Times New Roman" w:cs="Times New Roman"/>
          <w:i/>
          <w:iCs/>
          <w:sz w:val="26"/>
          <w:szCs w:val="26"/>
        </w:rPr>
        <w:t xml:space="preserve"> Đăng nhập</w:t>
      </w:r>
      <w:bookmarkEnd w:id="69"/>
    </w:p>
    <w:p w14:paraId="3532BF62" w14:textId="4A27B3B1" w:rsidR="00AB03FA" w:rsidRPr="00DC1F5E" w:rsidRDefault="00AB03FA" w:rsidP="00B173E0">
      <w:pPr>
        <w:spacing w:line="276" w:lineRule="auto"/>
        <w:ind w:firstLine="0"/>
        <w:rPr>
          <w:szCs w:val="26"/>
        </w:rPr>
      </w:pPr>
      <w:r w:rsidRPr="00DC1F5E">
        <w:rPr>
          <w:szCs w:val="26"/>
        </w:rPr>
        <w:tab/>
      </w:r>
      <w:r w:rsidR="00342C5C" w:rsidRPr="00DC1F5E">
        <w:rPr>
          <w:szCs w:val="26"/>
        </w:rPr>
        <w:t>Khi khởi động chương trình, h</w:t>
      </w:r>
      <w:r w:rsidRPr="00DC1F5E">
        <w:rPr>
          <w:szCs w:val="26"/>
        </w:rPr>
        <w:t>ệ thống sẽ</w:t>
      </w:r>
      <w:r w:rsidR="00894566" w:rsidRPr="00DC1F5E">
        <w:rPr>
          <w:szCs w:val="26"/>
        </w:rPr>
        <w:t xml:space="preserve"> hiện form</w:t>
      </w:r>
      <w:r w:rsidRPr="00DC1F5E">
        <w:rPr>
          <w:szCs w:val="26"/>
        </w:rPr>
        <w:t xml:space="preserve"> yêu cầu người dùng tiến hành đăng nhập để thực hiện các thao tác.</w:t>
      </w:r>
    </w:p>
    <w:p w14:paraId="7E17C9AF" w14:textId="77777777" w:rsidR="009379BD" w:rsidRPr="00DC1F5E" w:rsidRDefault="009379BD" w:rsidP="00B173E0">
      <w:pPr>
        <w:spacing w:line="276" w:lineRule="auto"/>
        <w:ind w:firstLine="0"/>
        <w:rPr>
          <w:szCs w:val="26"/>
        </w:rPr>
      </w:pPr>
    </w:p>
    <w:p w14:paraId="614FB4D1" w14:textId="77777777" w:rsidR="00E92B29" w:rsidRDefault="009379BD" w:rsidP="00E92B29">
      <w:pPr>
        <w:keepNext/>
        <w:spacing w:line="276" w:lineRule="auto"/>
        <w:ind w:firstLine="0"/>
        <w:jc w:val="center"/>
      </w:pPr>
      <w:r w:rsidRPr="00DC1F5E">
        <w:rPr>
          <w:noProof/>
          <w:szCs w:val="26"/>
        </w:rPr>
        <w:drawing>
          <wp:inline distT="0" distB="0" distL="0" distR="0" wp14:anchorId="3C9BC9A7" wp14:editId="21E93B2B">
            <wp:extent cx="2797363" cy="1786270"/>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1394" cy="1808001"/>
                    </a:xfrm>
                    <a:prstGeom prst="rect">
                      <a:avLst/>
                    </a:prstGeom>
                  </pic:spPr>
                </pic:pic>
              </a:graphicData>
            </a:graphic>
          </wp:inline>
        </w:drawing>
      </w:r>
    </w:p>
    <w:p w14:paraId="2359CDE5" w14:textId="1BC3320B" w:rsidR="00221125" w:rsidRPr="00E92B29" w:rsidRDefault="00E92B29" w:rsidP="00E92B29">
      <w:pPr>
        <w:pStyle w:val="Caption"/>
        <w:jc w:val="center"/>
        <w:rPr>
          <w:sz w:val="26"/>
          <w:szCs w:val="26"/>
        </w:rPr>
      </w:pPr>
      <w:bookmarkStart w:id="70" w:name="_Toc119837702"/>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3</w:t>
      </w:r>
      <w:r w:rsidRPr="00E92B29">
        <w:rPr>
          <w:sz w:val="26"/>
          <w:szCs w:val="26"/>
        </w:rPr>
        <w:fldChar w:fldCharType="end"/>
      </w:r>
      <w:r w:rsidRPr="00E92B29">
        <w:rPr>
          <w:sz w:val="26"/>
          <w:szCs w:val="26"/>
        </w:rPr>
        <w:t xml:space="preserve"> </w:t>
      </w:r>
      <w:r w:rsidRPr="00E92B29">
        <w:rPr>
          <w:rFonts w:cs="Times New Roman"/>
          <w:sz w:val="26"/>
          <w:szCs w:val="26"/>
        </w:rPr>
        <w:t>Login</w:t>
      </w:r>
      <w:bookmarkEnd w:id="70"/>
    </w:p>
    <w:p w14:paraId="4F0D0269" w14:textId="77777777" w:rsidR="00DC1F5E" w:rsidRPr="00DC1F5E" w:rsidRDefault="00DC1F5E" w:rsidP="00DC1F5E"/>
    <w:p w14:paraId="75FE2415" w14:textId="77777777" w:rsidR="00E92B29" w:rsidRDefault="007B7886" w:rsidP="00E92B29">
      <w:pPr>
        <w:keepNext/>
        <w:spacing w:line="276" w:lineRule="auto"/>
        <w:ind w:firstLine="0"/>
        <w:jc w:val="center"/>
      </w:pPr>
      <w:r w:rsidRPr="00DC1F5E">
        <w:rPr>
          <w:noProof/>
          <w:szCs w:val="26"/>
        </w:rPr>
        <w:drawing>
          <wp:inline distT="0" distB="0" distL="0" distR="0" wp14:anchorId="35DAF478" wp14:editId="136B1F6A">
            <wp:extent cx="4078584" cy="142476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1518" cy="1436268"/>
                    </a:xfrm>
                    <a:prstGeom prst="rect">
                      <a:avLst/>
                    </a:prstGeom>
                  </pic:spPr>
                </pic:pic>
              </a:graphicData>
            </a:graphic>
          </wp:inline>
        </w:drawing>
      </w:r>
    </w:p>
    <w:p w14:paraId="5A7904F4" w14:textId="20107D74" w:rsidR="00221125" w:rsidRPr="00E92B29" w:rsidRDefault="00E92B29" w:rsidP="00E92B29">
      <w:pPr>
        <w:pStyle w:val="Caption"/>
        <w:jc w:val="center"/>
        <w:rPr>
          <w:sz w:val="26"/>
          <w:szCs w:val="26"/>
        </w:rPr>
      </w:pPr>
      <w:bookmarkStart w:id="71" w:name="_Toc119837703"/>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4</w:t>
      </w:r>
      <w:r w:rsidRPr="00E92B29">
        <w:rPr>
          <w:sz w:val="26"/>
          <w:szCs w:val="26"/>
        </w:rPr>
        <w:fldChar w:fldCharType="end"/>
      </w:r>
      <w:r w:rsidRPr="00E92B29">
        <w:rPr>
          <w:sz w:val="26"/>
          <w:szCs w:val="26"/>
        </w:rPr>
        <w:t xml:space="preserve"> </w:t>
      </w:r>
      <w:r w:rsidRPr="00E92B29">
        <w:rPr>
          <w:rFonts w:cs="Times New Roman"/>
          <w:sz w:val="26"/>
          <w:szCs w:val="26"/>
        </w:rPr>
        <w:t>Login ở Access</w:t>
      </w:r>
      <w:bookmarkEnd w:id="71"/>
    </w:p>
    <w:p w14:paraId="177587CB" w14:textId="77777777" w:rsidR="00342C5C" w:rsidRPr="00DC1F5E" w:rsidRDefault="00342C5C" w:rsidP="00B173E0">
      <w:pPr>
        <w:spacing w:line="276" w:lineRule="auto"/>
        <w:ind w:firstLine="0"/>
        <w:jc w:val="center"/>
        <w:rPr>
          <w:szCs w:val="26"/>
        </w:rPr>
      </w:pPr>
    </w:p>
    <w:p w14:paraId="72280FF5" w14:textId="4C2B7821" w:rsidR="007B7886" w:rsidRPr="00DC1F5E" w:rsidRDefault="009379BD" w:rsidP="00B173E0">
      <w:pPr>
        <w:spacing w:line="276" w:lineRule="auto"/>
        <w:ind w:firstLine="0"/>
        <w:rPr>
          <w:szCs w:val="26"/>
        </w:rPr>
      </w:pPr>
      <w:r w:rsidRPr="00DC1F5E">
        <w:rPr>
          <w:szCs w:val="26"/>
        </w:rPr>
        <w:tab/>
      </w:r>
      <w:r w:rsidR="00AB03FA" w:rsidRPr="00DC1F5E">
        <w:rPr>
          <w:szCs w:val="26"/>
        </w:rPr>
        <w:t>Chương trình hiển thị form Login yêu cầu đăng nhập. Dữ liệu</w:t>
      </w:r>
      <w:r w:rsidR="00342C5C" w:rsidRPr="00DC1F5E">
        <w:rPr>
          <w:szCs w:val="26"/>
        </w:rPr>
        <w:t xml:space="preserve"> tài khoản đăng nhập</w:t>
      </w:r>
      <w:r w:rsidR="00AB03FA" w:rsidRPr="00DC1F5E">
        <w:rPr>
          <w:szCs w:val="26"/>
        </w:rPr>
        <w:t xml:space="preserve"> được lấy từ Access, nếu </w:t>
      </w:r>
      <w:r w:rsidR="007B7886" w:rsidRPr="00DC1F5E">
        <w:rPr>
          <w:szCs w:val="26"/>
        </w:rPr>
        <w:t>người dùng nhập</w:t>
      </w:r>
      <w:r w:rsidR="00AB03FA" w:rsidRPr="00DC1F5E">
        <w:rPr>
          <w:szCs w:val="26"/>
        </w:rPr>
        <w:t xml:space="preserve"> đúng với dữ liệu trong bảng Tài khoản thì form </w:t>
      </w:r>
      <w:r w:rsidR="00AB03FA" w:rsidRPr="00DC1F5E">
        <w:rPr>
          <w:szCs w:val="26"/>
        </w:rPr>
        <w:lastRenderedPageBreak/>
        <w:t>main sẽ hiện l</w:t>
      </w:r>
      <w:r w:rsidR="007B7886" w:rsidRPr="00DC1F5E">
        <w:rPr>
          <w:szCs w:val="26"/>
        </w:rPr>
        <w:t>ên</w:t>
      </w:r>
      <w:r w:rsidR="00AB03FA" w:rsidRPr="00DC1F5E">
        <w:rPr>
          <w:szCs w:val="26"/>
        </w:rPr>
        <w:t>. Nếu sai tài khoản hoặc mật khẩu</w:t>
      </w:r>
      <w:r w:rsidR="007B7886" w:rsidRPr="00DC1F5E">
        <w:rPr>
          <w:szCs w:val="26"/>
        </w:rPr>
        <w:t>, hệ thống</w:t>
      </w:r>
      <w:r w:rsidR="00AB03FA" w:rsidRPr="00DC1F5E">
        <w:rPr>
          <w:szCs w:val="26"/>
        </w:rPr>
        <w:t xml:space="preserve"> sẽ thông báo cho người </w:t>
      </w:r>
      <w:r w:rsidR="007B7886" w:rsidRPr="00DC1F5E">
        <w:rPr>
          <w:szCs w:val="26"/>
        </w:rPr>
        <w:t>dùng để tiến hành đăng nhập lại.</w:t>
      </w:r>
    </w:p>
    <w:p w14:paraId="60F85570" w14:textId="77777777" w:rsidR="00AB03FA" w:rsidRPr="00DC1F5E" w:rsidRDefault="00AB03FA" w:rsidP="00B173E0">
      <w:pPr>
        <w:spacing w:line="276" w:lineRule="auto"/>
        <w:ind w:firstLine="0"/>
        <w:rPr>
          <w:szCs w:val="26"/>
        </w:rPr>
      </w:pPr>
    </w:p>
    <w:p w14:paraId="734CA629" w14:textId="77777777" w:rsidR="00E92B29" w:rsidRDefault="00AB03FA" w:rsidP="00E92B29">
      <w:pPr>
        <w:keepNext/>
        <w:spacing w:line="276" w:lineRule="auto"/>
        <w:ind w:firstLine="0"/>
        <w:jc w:val="center"/>
      </w:pPr>
      <w:r w:rsidRPr="00DC1F5E">
        <w:rPr>
          <w:noProof/>
          <w:szCs w:val="26"/>
        </w:rPr>
        <w:drawing>
          <wp:inline distT="0" distB="0" distL="0" distR="0" wp14:anchorId="52ABA614" wp14:editId="3F251A2D">
            <wp:extent cx="3775816" cy="16267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191" cy="1631682"/>
                    </a:xfrm>
                    <a:prstGeom prst="rect">
                      <a:avLst/>
                    </a:prstGeom>
                  </pic:spPr>
                </pic:pic>
              </a:graphicData>
            </a:graphic>
          </wp:inline>
        </w:drawing>
      </w:r>
    </w:p>
    <w:p w14:paraId="6AF9A8C8" w14:textId="79062CEB" w:rsidR="00221125" w:rsidRPr="00E92B29" w:rsidRDefault="00E92B29" w:rsidP="00E92B29">
      <w:pPr>
        <w:pStyle w:val="Caption"/>
        <w:jc w:val="center"/>
        <w:rPr>
          <w:sz w:val="26"/>
          <w:szCs w:val="26"/>
        </w:rPr>
      </w:pPr>
      <w:bookmarkStart w:id="72" w:name="_Toc119837704"/>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5</w:t>
      </w:r>
      <w:r w:rsidRPr="00E92B29">
        <w:rPr>
          <w:sz w:val="26"/>
          <w:szCs w:val="26"/>
        </w:rPr>
        <w:fldChar w:fldCharType="end"/>
      </w:r>
      <w:r w:rsidRPr="00E92B29">
        <w:rPr>
          <w:sz w:val="26"/>
          <w:szCs w:val="26"/>
        </w:rPr>
        <w:t xml:space="preserve"> </w:t>
      </w:r>
      <w:r w:rsidRPr="00E92B29">
        <w:rPr>
          <w:rFonts w:cs="Times New Roman"/>
          <w:sz w:val="26"/>
          <w:szCs w:val="26"/>
        </w:rPr>
        <w:t>Đăng nhập sai</w:t>
      </w:r>
      <w:bookmarkEnd w:id="72"/>
    </w:p>
    <w:p w14:paraId="5BBCA1F3" w14:textId="6E9DBC52" w:rsidR="007B7886" w:rsidRPr="00DC1F5E" w:rsidRDefault="007B7886" w:rsidP="00B173E0">
      <w:pPr>
        <w:spacing w:line="276" w:lineRule="auto"/>
        <w:ind w:firstLine="0"/>
        <w:jc w:val="center"/>
        <w:rPr>
          <w:szCs w:val="26"/>
        </w:rPr>
      </w:pPr>
    </w:p>
    <w:p w14:paraId="344E75D9" w14:textId="69C20647" w:rsidR="007B7886" w:rsidRPr="00DC1F5E" w:rsidRDefault="007B7886" w:rsidP="00B173E0">
      <w:pPr>
        <w:spacing w:line="276" w:lineRule="auto"/>
        <w:ind w:firstLine="0"/>
        <w:jc w:val="left"/>
        <w:rPr>
          <w:szCs w:val="26"/>
        </w:rPr>
      </w:pPr>
      <w:r w:rsidRPr="00DC1F5E">
        <w:rPr>
          <w:szCs w:val="26"/>
        </w:rPr>
        <w:tab/>
        <w:t xml:space="preserve">Sau khi đăng nhập thành công hệ thống sẽ chuyển đến form main như </w:t>
      </w:r>
      <w:r w:rsidR="00894566" w:rsidRPr="00DC1F5E">
        <w:rPr>
          <w:szCs w:val="26"/>
        </w:rPr>
        <w:t>phần 4.4.2</w:t>
      </w:r>
    </w:p>
    <w:p w14:paraId="66D13684" w14:textId="2ADCCD76" w:rsidR="009379BD" w:rsidRPr="00DC1F5E" w:rsidRDefault="009379BD" w:rsidP="00B173E0">
      <w:pPr>
        <w:spacing w:line="276" w:lineRule="auto"/>
        <w:ind w:firstLine="0"/>
        <w:rPr>
          <w:szCs w:val="26"/>
        </w:rPr>
      </w:pPr>
      <w:r w:rsidRPr="00DC1F5E">
        <w:rPr>
          <w:szCs w:val="26"/>
        </w:rPr>
        <w:tab/>
      </w:r>
    </w:p>
    <w:p w14:paraId="5ED3D1EB" w14:textId="65B57069" w:rsidR="007B7886" w:rsidRDefault="00870B53" w:rsidP="00551219">
      <w:pPr>
        <w:pStyle w:val="Heading3"/>
        <w:spacing w:line="276" w:lineRule="auto"/>
        <w:ind w:firstLine="0"/>
        <w:rPr>
          <w:rFonts w:ascii="Times New Roman" w:hAnsi="Times New Roman" w:cs="Times New Roman"/>
          <w:i/>
          <w:iCs/>
          <w:sz w:val="26"/>
          <w:szCs w:val="26"/>
        </w:rPr>
      </w:pPr>
      <w:bookmarkStart w:id="73" w:name="_Toc119839202"/>
      <w:r>
        <w:rPr>
          <w:rFonts w:ascii="Times New Roman" w:hAnsi="Times New Roman" w:cs="Times New Roman"/>
          <w:i/>
          <w:iCs/>
          <w:sz w:val="26"/>
          <w:szCs w:val="26"/>
        </w:rPr>
        <w:t>5</w:t>
      </w:r>
      <w:r w:rsidR="00AB03FA" w:rsidRPr="00DC1F5E">
        <w:rPr>
          <w:rFonts w:ascii="Times New Roman" w:hAnsi="Times New Roman" w:cs="Times New Roman"/>
          <w:i/>
          <w:iCs/>
          <w:sz w:val="26"/>
          <w:szCs w:val="26"/>
        </w:rPr>
        <w:t>.</w:t>
      </w:r>
      <w:r w:rsidR="00982743" w:rsidRPr="00DC1F5E">
        <w:rPr>
          <w:rFonts w:ascii="Times New Roman" w:hAnsi="Times New Roman" w:cs="Times New Roman"/>
          <w:i/>
          <w:iCs/>
          <w:sz w:val="26"/>
          <w:szCs w:val="26"/>
        </w:rPr>
        <w:t>4.2</w:t>
      </w:r>
      <w:r w:rsidR="009B127F">
        <w:rPr>
          <w:rFonts w:ascii="Times New Roman" w:hAnsi="Times New Roman" w:cs="Times New Roman"/>
          <w:i/>
          <w:iCs/>
          <w:sz w:val="26"/>
          <w:szCs w:val="26"/>
        </w:rPr>
        <w:t>.</w:t>
      </w:r>
      <w:r w:rsidR="007B7886" w:rsidRPr="00DC1F5E">
        <w:rPr>
          <w:rFonts w:ascii="Times New Roman" w:hAnsi="Times New Roman" w:cs="Times New Roman"/>
          <w:i/>
          <w:iCs/>
          <w:sz w:val="26"/>
          <w:szCs w:val="26"/>
        </w:rPr>
        <w:t xml:space="preserve"> Form main</w:t>
      </w:r>
      <w:bookmarkEnd w:id="73"/>
    </w:p>
    <w:p w14:paraId="28972E62" w14:textId="77777777" w:rsidR="00DC1F5E" w:rsidRPr="00DC1F5E" w:rsidRDefault="00DC1F5E" w:rsidP="00DC1F5E"/>
    <w:p w14:paraId="56B6AE93" w14:textId="77777777" w:rsidR="00E92B29" w:rsidRDefault="00F01B2B" w:rsidP="00E92B29">
      <w:pPr>
        <w:keepNext/>
        <w:spacing w:line="276" w:lineRule="auto"/>
        <w:ind w:firstLine="0"/>
        <w:jc w:val="center"/>
      </w:pPr>
      <w:r w:rsidRPr="00DC1F5E">
        <w:rPr>
          <w:noProof/>
          <w:szCs w:val="26"/>
        </w:rPr>
        <w:drawing>
          <wp:inline distT="0" distB="0" distL="0" distR="0" wp14:anchorId="5FC56F7B" wp14:editId="6DCFD79D">
            <wp:extent cx="3902149" cy="253712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4319" cy="2545034"/>
                    </a:xfrm>
                    <a:prstGeom prst="rect">
                      <a:avLst/>
                    </a:prstGeom>
                  </pic:spPr>
                </pic:pic>
              </a:graphicData>
            </a:graphic>
          </wp:inline>
        </w:drawing>
      </w:r>
    </w:p>
    <w:p w14:paraId="1FE5FD33" w14:textId="06D4D7C1" w:rsidR="00221125" w:rsidRPr="00E92B29" w:rsidRDefault="00E92B29" w:rsidP="00E92B29">
      <w:pPr>
        <w:pStyle w:val="Caption"/>
        <w:jc w:val="center"/>
        <w:rPr>
          <w:sz w:val="26"/>
          <w:szCs w:val="26"/>
        </w:rPr>
      </w:pPr>
      <w:bookmarkStart w:id="74" w:name="_Toc119837705"/>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6</w:t>
      </w:r>
      <w:r w:rsidRPr="00E92B29">
        <w:rPr>
          <w:sz w:val="26"/>
          <w:szCs w:val="26"/>
        </w:rPr>
        <w:fldChar w:fldCharType="end"/>
      </w:r>
      <w:r w:rsidRPr="00E92B29">
        <w:rPr>
          <w:sz w:val="26"/>
          <w:szCs w:val="26"/>
        </w:rPr>
        <w:t xml:space="preserve"> </w:t>
      </w:r>
      <w:r w:rsidRPr="00E92B29">
        <w:rPr>
          <w:rFonts w:cs="Times New Roman"/>
          <w:sz w:val="26"/>
          <w:szCs w:val="26"/>
        </w:rPr>
        <w:t>Form Main</w:t>
      </w:r>
      <w:bookmarkEnd w:id="74"/>
    </w:p>
    <w:p w14:paraId="1BCB461D" w14:textId="77777777" w:rsidR="00DC1F5E" w:rsidRPr="00DC1F5E" w:rsidRDefault="00DC1F5E" w:rsidP="00DC1F5E"/>
    <w:p w14:paraId="6D8C50C3" w14:textId="14ED0176" w:rsidR="007B7886" w:rsidRPr="00DC1F5E" w:rsidRDefault="007B7886" w:rsidP="00B173E0">
      <w:pPr>
        <w:spacing w:line="276" w:lineRule="auto"/>
        <w:ind w:firstLine="0"/>
        <w:rPr>
          <w:szCs w:val="26"/>
        </w:rPr>
      </w:pPr>
      <w:r w:rsidRPr="00DC1F5E">
        <w:rPr>
          <w:szCs w:val="26"/>
        </w:rPr>
        <w:tab/>
        <w:t xml:space="preserve">Ở đây sẽ hiển thị </w:t>
      </w:r>
      <w:r w:rsidR="00342C5C" w:rsidRPr="00DC1F5E">
        <w:rPr>
          <w:szCs w:val="26"/>
        </w:rPr>
        <w:t>5</w:t>
      </w:r>
      <w:r w:rsidRPr="00DC1F5E">
        <w:rPr>
          <w:szCs w:val="26"/>
        </w:rPr>
        <w:t xml:space="preserve"> chức năng chính gồm có: Quản lý phim, Quản lý lịch chiếu, Đăng ký vé, Quản lý hóa đơn</w:t>
      </w:r>
      <w:r w:rsidR="00F01B2B" w:rsidRPr="00DC1F5E">
        <w:rPr>
          <w:szCs w:val="26"/>
        </w:rPr>
        <w:t xml:space="preserve"> và Doanh thu.</w:t>
      </w:r>
    </w:p>
    <w:p w14:paraId="047652B0" w14:textId="4A4ED672" w:rsidR="007B7886" w:rsidRPr="00DC1F5E" w:rsidRDefault="007B7886" w:rsidP="00B173E0">
      <w:pPr>
        <w:spacing w:line="276" w:lineRule="auto"/>
        <w:ind w:firstLine="0"/>
        <w:rPr>
          <w:szCs w:val="26"/>
        </w:rPr>
      </w:pPr>
    </w:p>
    <w:p w14:paraId="68031E60" w14:textId="6DD76761" w:rsidR="00140661" w:rsidRPr="00DC1F5E" w:rsidRDefault="00870B53" w:rsidP="00551219">
      <w:pPr>
        <w:pStyle w:val="Heading3"/>
        <w:spacing w:line="276" w:lineRule="auto"/>
        <w:ind w:firstLine="0"/>
        <w:rPr>
          <w:rFonts w:ascii="Times New Roman" w:hAnsi="Times New Roman" w:cs="Times New Roman"/>
          <w:i/>
          <w:iCs/>
          <w:sz w:val="26"/>
          <w:szCs w:val="26"/>
        </w:rPr>
      </w:pPr>
      <w:bookmarkStart w:id="75" w:name="_Toc119839203"/>
      <w:r>
        <w:rPr>
          <w:rFonts w:ascii="Times New Roman" w:hAnsi="Times New Roman" w:cs="Times New Roman"/>
          <w:i/>
          <w:iCs/>
          <w:sz w:val="26"/>
          <w:szCs w:val="26"/>
        </w:rPr>
        <w:t>5</w:t>
      </w:r>
      <w:r w:rsidR="00982743" w:rsidRPr="00DC1F5E">
        <w:rPr>
          <w:rFonts w:ascii="Times New Roman" w:hAnsi="Times New Roman" w:cs="Times New Roman"/>
          <w:i/>
          <w:iCs/>
          <w:sz w:val="26"/>
          <w:szCs w:val="26"/>
        </w:rPr>
        <w:t>.4.3</w:t>
      </w:r>
      <w:r w:rsidR="009B127F">
        <w:rPr>
          <w:rFonts w:ascii="Times New Roman" w:hAnsi="Times New Roman" w:cs="Times New Roman"/>
          <w:i/>
          <w:iCs/>
          <w:sz w:val="26"/>
          <w:szCs w:val="26"/>
        </w:rPr>
        <w:t>.</w:t>
      </w:r>
      <w:r w:rsidR="007B7886" w:rsidRPr="00DC1F5E">
        <w:rPr>
          <w:rFonts w:ascii="Times New Roman" w:hAnsi="Times New Roman" w:cs="Times New Roman"/>
          <w:i/>
          <w:iCs/>
          <w:sz w:val="26"/>
          <w:szCs w:val="26"/>
        </w:rPr>
        <w:t xml:space="preserve"> </w:t>
      </w:r>
      <w:r w:rsidR="00140661" w:rsidRPr="00DC1F5E">
        <w:rPr>
          <w:rFonts w:ascii="Times New Roman" w:hAnsi="Times New Roman" w:cs="Times New Roman"/>
          <w:i/>
          <w:iCs/>
          <w:sz w:val="26"/>
          <w:szCs w:val="26"/>
        </w:rPr>
        <w:t>Quản lý phim</w:t>
      </w:r>
      <w:bookmarkEnd w:id="75"/>
    </w:p>
    <w:p w14:paraId="45200327" w14:textId="469BD907" w:rsidR="00140661" w:rsidRPr="00DC1F5E" w:rsidRDefault="00140661" w:rsidP="00B173E0">
      <w:pPr>
        <w:spacing w:line="276" w:lineRule="auto"/>
        <w:ind w:firstLine="0"/>
        <w:rPr>
          <w:szCs w:val="26"/>
        </w:rPr>
      </w:pPr>
      <w:r w:rsidRPr="00DC1F5E">
        <w:rPr>
          <w:szCs w:val="26"/>
        </w:rPr>
        <w:tab/>
        <w:t>Người dùng có thể xem thông tin của những phim hiện tại đang có</w:t>
      </w:r>
      <w:r w:rsidR="00DF1521" w:rsidRPr="00DC1F5E">
        <w:rPr>
          <w:szCs w:val="26"/>
        </w:rPr>
        <w:t xml:space="preserve"> ở</w:t>
      </w:r>
      <w:r w:rsidR="00B306A8" w:rsidRPr="00DC1F5E">
        <w:rPr>
          <w:szCs w:val="26"/>
        </w:rPr>
        <w:t xml:space="preserve"> bảng chi tiế</w:t>
      </w:r>
      <w:r w:rsidR="00DF1521" w:rsidRPr="00DC1F5E">
        <w:rPr>
          <w:szCs w:val="26"/>
        </w:rPr>
        <w:t>t phim</w:t>
      </w:r>
      <w:r w:rsidR="00B306A8" w:rsidRPr="00DC1F5E">
        <w:rPr>
          <w:szCs w:val="26"/>
        </w:rPr>
        <w:t xml:space="preserve"> phía dưới. Hình ảnh minh họa bên dưới đã được cập nhật 4 bộ phim với dữ liệu được lưu</w:t>
      </w:r>
      <w:r w:rsidR="00894566" w:rsidRPr="00DC1F5E">
        <w:rPr>
          <w:szCs w:val="26"/>
        </w:rPr>
        <w:t xml:space="preserve"> và </w:t>
      </w:r>
      <w:r w:rsidR="00894566" w:rsidRPr="00DC1F5E">
        <w:rPr>
          <w:szCs w:val="26"/>
        </w:rPr>
        <w:lastRenderedPageBreak/>
        <w:t>truy xuất</w:t>
      </w:r>
      <w:r w:rsidR="00B306A8" w:rsidRPr="00DC1F5E">
        <w:rPr>
          <w:szCs w:val="26"/>
        </w:rPr>
        <w:t xml:space="preserve"> ở Access. Thông tin</w:t>
      </w:r>
      <w:r w:rsidR="00894566" w:rsidRPr="00DC1F5E">
        <w:rPr>
          <w:szCs w:val="26"/>
        </w:rPr>
        <w:t xml:space="preserve"> phim mà</w:t>
      </w:r>
      <w:r w:rsidR="00B306A8" w:rsidRPr="00DC1F5E">
        <w:rPr>
          <w:szCs w:val="26"/>
        </w:rPr>
        <w:t xml:space="preserve"> người dùng có thể xem được gồm có: Poster phim, tên phim, mã phim, thời lượng phim, năm sản xuất, quốc gia, thể loại, diễn viên chính.</w:t>
      </w:r>
    </w:p>
    <w:p w14:paraId="306F77E4" w14:textId="77777777" w:rsidR="00B306A8" w:rsidRPr="00DC1F5E" w:rsidRDefault="00B306A8" w:rsidP="00B173E0">
      <w:pPr>
        <w:spacing w:line="276" w:lineRule="auto"/>
        <w:ind w:firstLine="0"/>
        <w:rPr>
          <w:szCs w:val="26"/>
        </w:rPr>
      </w:pPr>
    </w:p>
    <w:p w14:paraId="6B933B29" w14:textId="77777777" w:rsidR="00E92B29" w:rsidRDefault="00B306A8" w:rsidP="00E92B29">
      <w:pPr>
        <w:keepNext/>
        <w:spacing w:line="276" w:lineRule="auto"/>
        <w:ind w:firstLine="0"/>
        <w:jc w:val="center"/>
      </w:pPr>
      <w:r w:rsidRPr="00DC1F5E">
        <w:rPr>
          <w:noProof/>
          <w:szCs w:val="26"/>
        </w:rPr>
        <w:drawing>
          <wp:inline distT="0" distB="0" distL="0" distR="0" wp14:anchorId="4F9E4145" wp14:editId="0ECAAD5E">
            <wp:extent cx="3253563" cy="1992168"/>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8119" cy="2001081"/>
                    </a:xfrm>
                    <a:prstGeom prst="rect">
                      <a:avLst/>
                    </a:prstGeom>
                  </pic:spPr>
                </pic:pic>
              </a:graphicData>
            </a:graphic>
          </wp:inline>
        </w:drawing>
      </w:r>
    </w:p>
    <w:p w14:paraId="202EAF6C" w14:textId="5CC807FF" w:rsidR="00221125" w:rsidRPr="00E92B29" w:rsidRDefault="00E92B29" w:rsidP="00E92B29">
      <w:pPr>
        <w:pStyle w:val="Caption"/>
        <w:jc w:val="center"/>
        <w:rPr>
          <w:sz w:val="26"/>
          <w:szCs w:val="26"/>
        </w:rPr>
      </w:pPr>
      <w:bookmarkStart w:id="76" w:name="_Toc119837706"/>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7</w:t>
      </w:r>
      <w:r w:rsidRPr="00E92B29">
        <w:rPr>
          <w:sz w:val="26"/>
          <w:szCs w:val="26"/>
        </w:rPr>
        <w:fldChar w:fldCharType="end"/>
      </w:r>
      <w:r w:rsidRPr="00E92B29">
        <w:rPr>
          <w:sz w:val="26"/>
          <w:szCs w:val="26"/>
        </w:rPr>
        <w:t xml:space="preserve"> </w:t>
      </w:r>
      <w:r w:rsidRPr="00E92B29">
        <w:rPr>
          <w:rFonts w:cs="Times New Roman"/>
          <w:sz w:val="26"/>
          <w:szCs w:val="26"/>
        </w:rPr>
        <w:t>Quản lý phim</w:t>
      </w:r>
      <w:bookmarkEnd w:id="76"/>
    </w:p>
    <w:p w14:paraId="2BEFB5D2" w14:textId="77777777" w:rsidR="00894566" w:rsidRPr="00DC1F5E" w:rsidRDefault="00894566" w:rsidP="00DC1F5E">
      <w:pPr>
        <w:spacing w:line="276" w:lineRule="auto"/>
        <w:ind w:firstLine="0"/>
        <w:rPr>
          <w:noProof/>
          <w:szCs w:val="26"/>
        </w:rPr>
      </w:pPr>
    </w:p>
    <w:p w14:paraId="463A6242" w14:textId="77777777" w:rsidR="00E92B29" w:rsidRDefault="00B306A8" w:rsidP="00E92B29">
      <w:pPr>
        <w:keepNext/>
        <w:spacing w:line="276" w:lineRule="auto"/>
        <w:ind w:firstLine="0"/>
        <w:jc w:val="center"/>
      </w:pPr>
      <w:r w:rsidRPr="00DC1F5E">
        <w:rPr>
          <w:noProof/>
          <w:szCs w:val="26"/>
        </w:rPr>
        <w:drawing>
          <wp:inline distT="0" distB="0" distL="0" distR="0" wp14:anchorId="658E5039" wp14:editId="06CAB2F9">
            <wp:extent cx="5964865" cy="953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7832" cy="955786"/>
                    </a:xfrm>
                    <a:prstGeom prst="rect">
                      <a:avLst/>
                    </a:prstGeom>
                  </pic:spPr>
                </pic:pic>
              </a:graphicData>
            </a:graphic>
          </wp:inline>
        </w:drawing>
      </w:r>
    </w:p>
    <w:p w14:paraId="05F0DB57" w14:textId="60E26F4F" w:rsidR="00221125" w:rsidRPr="00E92B29" w:rsidRDefault="00E92B29" w:rsidP="00E92B29">
      <w:pPr>
        <w:pStyle w:val="Caption"/>
        <w:jc w:val="center"/>
        <w:rPr>
          <w:sz w:val="26"/>
          <w:szCs w:val="26"/>
        </w:rPr>
      </w:pPr>
      <w:bookmarkStart w:id="77" w:name="_Toc119837707"/>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8</w:t>
      </w:r>
      <w:r w:rsidRPr="00E92B29">
        <w:rPr>
          <w:sz w:val="26"/>
          <w:szCs w:val="26"/>
        </w:rPr>
        <w:fldChar w:fldCharType="end"/>
      </w:r>
      <w:r w:rsidRPr="00E92B29">
        <w:rPr>
          <w:rFonts w:cs="Times New Roman"/>
          <w:sz w:val="26"/>
          <w:szCs w:val="26"/>
        </w:rPr>
        <w:t xml:space="preserve"> Quản lý phim ở access</w:t>
      </w:r>
      <w:bookmarkEnd w:id="77"/>
    </w:p>
    <w:p w14:paraId="0E8073D6" w14:textId="77777777" w:rsidR="00B306A8" w:rsidRPr="00DC1F5E" w:rsidRDefault="00B306A8" w:rsidP="00B173E0">
      <w:pPr>
        <w:spacing w:line="276" w:lineRule="auto"/>
        <w:ind w:firstLine="0"/>
        <w:jc w:val="center"/>
        <w:rPr>
          <w:szCs w:val="26"/>
        </w:rPr>
      </w:pPr>
    </w:p>
    <w:p w14:paraId="58244F7F" w14:textId="6014CA61" w:rsidR="00140661" w:rsidRPr="00DC1F5E" w:rsidRDefault="00140661" w:rsidP="00B173E0">
      <w:pPr>
        <w:spacing w:line="276" w:lineRule="auto"/>
        <w:ind w:firstLine="720"/>
        <w:jc w:val="left"/>
        <w:rPr>
          <w:szCs w:val="26"/>
        </w:rPr>
      </w:pPr>
      <w:r w:rsidRPr="00DC1F5E">
        <w:rPr>
          <w:szCs w:val="26"/>
        </w:rPr>
        <w:t xml:space="preserve">Ở chức năng quản lý phim </w:t>
      </w:r>
      <w:r w:rsidR="00894566" w:rsidRPr="00DC1F5E">
        <w:rPr>
          <w:szCs w:val="26"/>
        </w:rPr>
        <w:t>người dùng</w:t>
      </w:r>
      <w:r w:rsidRPr="00DC1F5E">
        <w:rPr>
          <w:szCs w:val="26"/>
        </w:rPr>
        <w:t xml:space="preserve"> có 2 phần chính</w:t>
      </w:r>
      <w:r w:rsidR="00894566" w:rsidRPr="00DC1F5E">
        <w:rPr>
          <w:szCs w:val="26"/>
        </w:rPr>
        <w:t xml:space="preserve"> để thao tác</w:t>
      </w:r>
      <w:r w:rsidRPr="00DC1F5E">
        <w:rPr>
          <w:szCs w:val="26"/>
        </w:rPr>
        <w:t xml:space="preserve"> là thêm phim mới và chỉnh sửa thông tin phim.</w:t>
      </w:r>
      <w:r w:rsidR="00894566" w:rsidRPr="00DC1F5E">
        <w:rPr>
          <w:szCs w:val="26"/>
        </w:rPr>
        <w:t xml:space="preserve"> </w:t>
      </w:r>
    </w:p>
    <w:p w14:paraId="4035C9E3" w14:textId="77777777" w:rsidR="00816181" w:rsidRPr="00DC1F5E" w:rsidRDefault="00816181" w:rsidP="00B173E0">
      <w:pPr>
        <w:spacing w:line="276" w:lineRule="auto"/>
        <w:ind w:firstLine="720"/>
        <w:jc w:val="left"/>
        <w:rPr>
          <w:szCs w:val="26"/>
        </w:rPr>
      </w:pPr>
    </w:p>
    <w:p w14:paraId="142D5230" w14:textId="03820B35" w:rsidR="005E36A2" w:rsidRPr="00DC1F5E" w:rsidRDefault="00870B53" w:rsidP="00B173E0">
      <w:pPr>
        <w:spacing w:line="276" w:lineRule="auto"/>
        <w:ind w:firstLine="0"/>
        <w:jc w:val="left"/>
        <w:rPr>
          <w:i/>
          <w:iCs/>
          <w:szCs w:val="26"/>
        </w:rPr>
      </w:pPr>
      <w:r>
        <w:rPr>
          <w:i/>
          <w:iCs/>
          <w:szCs w:val="26"/>
        </w:rPr>
        <w:t>5</w:t>
      </w:r>
      <w:r w:rsidR="00982743" w:rsidRPr="00DC1F5E">
        <w:rPr>
          <w:i/>
          <w:iCs/>
          <w:szCs w:val="26"/>
        </w:rPr>
        <w:t>.4.3.1</w:t>
      </w:r>
      <w:r w:rsidR="009B127F">
        <w:rPr>
          <w:i/>
          <w:iCs/>
          <w:szCs w:val="26"/>
        </w:rPr>
        <w:t>.</w:t>
      </w:r>
      <w:r w:rsidR="00B306A8" w:rsidRPr="00DC1F5E">
        <w:rPr>
          <w:i/>
          <w:iCs/>
          <w:szCs w:val="26"/>
        </w:rPr>
        <w:t xml:space="preserve"> </w:t>
      </w:r>
      <w:r w:rsidR="00816181" w:rsidRPr="00DC1F5E">
        <w:rPr>
          <w:i/>
          <w:iCs/>
          <w:szCs w:val="26"/>
        </w:rPr>
        <w:t>Thêm phim</w:t>
      </w:r>
    </w:p>
    <w:p w14:paraId="18B78A33" w14:textId="1A063778" w:rsidR="00DF1521" w:rsidRPr="00DC1F5E" w:rsidRDefault="00DF1521" w:rsidP="00DC1F5E">
      <w:pPr>
        <w:spacing w:line="276" w:lineRule="auto"/>
        <w:ind w:firstLine="720"/>
        <w:jc w:val="left"/>
        <w:rPr>
          <w:iCs/>
          <w:szCs w:val="26"/>
        </w:rPr>
      </w:pPr>
      <w:r w:rsidRPr="00DC1F5E">
        <w:rPr>
          <w:iCs/>
          <w:szCs w:val="26"/>
        </w:rPr>
        <w:t xml:space="preserve">Khi bấm thêm phim nút thêm phim và sửa phim </w:t>
      </w:r>
      <w:r w:rsidR="00947E56" w:rsidRPr="00DC1F5E">
        <w:rPr>
          <w:iCs/>
          <w:szCs w:val="26"/>
        </w:rPr>
        <w:t xml:space="preserve">sẽ bị ẩn đi. </w:t>
      </w:r>
    </w:p>
    <w:p w14:paraId="5DF893C9" w14:textId="38561690" w:rsidR="00816181" w:rsidRPr="00DC1F5E" w:rsidRDefault="00816181" w:rsidP="00B173E0">
      <w:pPr>
        <w:spacing w:line="276" w:lineRule="auto"/>
        <w:ind w:firstLine="0"/>
        <w:jc w:val="left"/>
        <w:rPr>
          <w:szCs w:val="26"/>
        </w:rPr>
      </w:pPr>
      <w:r w:rsidRPr="00DC1F5E">
        <w:rPr>
          <w:szCs w:val="26"/>
        </w:rPr>
        <w:tab/>
        <w:t xml:space="preserve">Phần thêm phim sẽ cho phép người dùng thêm phim mới vào danh sách quản lý phim. Hệ thống sẽ yêu cầu nhập đầy đủ thông tin </w:t>
      </w:r>
      <w:r w:rsidR="00947E56" w:rsidRPr="00DC1F5E">
        <w:rPr>
          <w:szCs w:val="26"/>
        </w:rPr>
        <w:t xml:space="preserve">cơ bản </w:t>
      </w:r>
      <w:r w:rsidRPr="00DC1F5E">
        <w:rPr>
          <w:szCs w:val="26"/>
        </w:rPr>
        <w:t>trước khi ấn nút lưu</w:t>
      </w:r>
      <w:r w:rsidR="00947E56" w:rsidRPr="00DC1F5E">
        <w:rPr>
          <w:szCs w:val="26"/>
        </w:rPr>
        <w:t xml:space="preserve">. Hoặc khi chúng ta không muốn thực hiện thao tác thêm phim, nút hủy thao tác sẽ giúp chúng ta thực hiện việc đó. Những thông tin trước đó sẽ không được lưu lại. </w:t>
      </w:r>
    </w:p>
    <w:p w14:paraId="3B4F7DBA" w14:textId="46C62408" w:rsidR="00816181" w:rsidRPr="00DC1F5E" w:rsidRDefault="00816181" w:rsidP="00B173E0">
      <w:pPr>
        <w:spacing w:line="276" w:lineRule="auto"/>
        <w:ind w:firstLine="0"/>
        <w:jc w:val="left"/>
        <w:rPr>
          <w:szCs w:val="26"/>
        </w:rPr>
      </w:pPr>
      <w:r w:rsidRPr="00DC1F5E">
        <w:rPr>
          <w:szCs w:val="26"/>
        </w:rPr>
        <w:tab/>
        <w:t xml:space="preserve">Mã phim không được nhập trùng với những bộ phim đã có trong danh sách phim và ID </w:t>
      </w:r>
      <w:r w:rsidR="00CB2F36" w:rsidRPr="00DC1F5E">
        <w:rPr>
          <w:szCs w:val="26"/>
        </w:rPr>
        <w:t>phim được hệ thống tạo tự động không trùng với những bộ phim khác.</w:t>
      </w:r>
    </w:p>
    <w:p w14:paraId="3A6114C2" w14:textId="77777777" w:rsidR="005E36A2" w:rsidRPr="00DC1F5E" w:rsidRDefault="005E36A2" w:rsidP="00B173E0">
      <w:pPr>
        <w:spacing w:line="276" w:lineRule="auto"/>
        <w:ind w:firstLine="0"/>
        <w:jc w:val="left"/>
        <w:rPr>
          <w:szCs w:val="26"/>
        </w:rPr>
      </w:pPr>
    </w:p>
    <w:p w14:paraId="20CA4E69" w14:textId="77777777" w:rsidR="00E92B29" w:rsidRDefault="005E36A2" w:rsidP="00E92B29">
      <w:pPr>
        <w:keepNext/>
        <w:spacing w:line="276" w:lineRule="auto"/>
        <w:ind w:firstLine="720"/>
        <w:jc w:val="center"/>
      </w:pPr>
      <w:r w:rsidRPr="00DC1F5E">
        <w:rPr>
          <w:noProof/>
          <w:szCs w:val="26"/>
        </w:rPr>
        <w:lastRenderedPageBreak/>
        <w:drawing>
          <wp:inline distT="0" distB="0" distL="0" distR="0" wp14:anchorId="7D123BE9" wp14:editId="2F96604D">
            <wp:extent cx="3226014" cy="1988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1681" cy="2004107"/>
                    </a:xfrm>
                    <a:prstGeom prst="rect">
                      <a:avLst/>
                    </a:prstGeom>
                  </pic:spPr>
                </pic:pic>
              </a:graphicData>
            </a:graphic>
          </wp:inline>
        </w:drawing>
      </w:r>
    </w:p>
    <w:p w14:paraId="0A447168" w14:textId="517E4BAB" w:rsidR="00221125" w:rsidRPr="00E92B29" w:rsidRDefault="00E92B29" w:rsidP="00E92B29">
      <w:pPr>
        <w:pStyle w:val="Caption"/>
        <w:jc w:val="center"/>
        <w:rPr>
          <w:sz w:val="26"/>
          <w:szCs w:val="26"/>
        </w:rPr>
      </w:pPr>
      <w:bookmarkStart w:id="78" w:name="_Toc119837708"/>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9</w:t>
      </w:r>
      <w:r w:rsidRPr="00E92B29">
        <w:rPr>
          <w:sz w:val="26"/>
          <w:szCs w:val="26"/>
        </w:rPr>
        <w:fldChar w:fldCharType="end"/>
      </w:r>
      <w:r w:rsidRPr="00E92B29">
        <w:rPr>
          <w:sz w:val="26"/>
          <w:szCs w:val="26"/>
        </w:rPr>
        <w:t xml:space="preserve"> </w:t>
      </w:r>
      <w:r w:rsidRPr="00E92B29">
        <w:rPr>
          <w:rFonts w:cs="Times New Roman"/>
          <w:sz w:val="26"/>
          <w:szCs w:val="26"/>
        </w:rPr>
        <w:t>Thêm phim mới</w:t>
      </w:r>
      <w:bookmarkEnd w:id="78"/>
    </w:p>
    <w:p w14:paraId="647AF284" w14:textId="33248040" w:rsidR="009B6E1F" w:rsidRPr="00E92B29" w:rsidRDefault="009B6E1F" w:rsidP="00B173E0">
      <w:pPr>
        <w:pStyle w:val="Caption"/>
        <w:spacing w:line="276" w:lineRule="auto"/>
        <w:jc w:val="center"/>
        <w:rPr>
          <w:rFonts w:cs="Times New Roman"/>
          <w:sz w:val="26"/>
          <w:szCs w:val="26"/>
        </w:rPr>
      </w:pPr>
    </w:p>
    <w:p w14:paraId="11C5FB6A" w14:textId="77777777" w:rsidR="001C020A" w:rsidRPr="00DC1F5E" w:rsidRDefault="001C020A" w:rsidP="00B173E0">
      <w:pPr>
        <w:spacing w:line="276" w:lineRule="auto"/>
        <w:ind w:firstLine="0"/>
        <w:rPr>
          <w:szCs w:val="26"/>
        </w:rPr>
      </w:pPr>
    </w:p>
    <w:p w14:paraId="3862C789" w14:textId="334609D1" w:rsidR="00140661" w:rsidRPr="00DC1F5E" w:rsidRDefault="00870B53" w:rsidP="00B173E0">
      <w:pPr>
        <w:spacing w:line="276" w:lineRule="auto"/>
        <w:ind w:firstLine="0"/>
        <w:rPr>
          <w:i/>
          <w:iCs/>
          <w:szCs w:val="26"/>
        </w:rPr>
      </w:pPr>
      <w:r>
        <w:rPr>
          <w:i/>
          <w:iCs/>
          <w:szCs w:val="26"/>
        </w:rPr>
        <w:t>5</w:t>
      </w:r>
      <w:r w:rsidR="00982743" w:rsidRPr="00DC1F5E">
        <w:rPr>
          <w:i/>
          <w:iCs/>
          <w:szCs w:val="26"/>
        </w:rPr>
        <w:t>.4.3.2</w:t>
      </w:r>
      <w:r w:rsidR="009B127F">
        <w:rPr>
          <w:i/>
          <w:iCs/>
          <w:szCs w:val="26"/>
        </w:rPr>
        <w:t>.</w:t>
      </w:r>
      <w:r w:rsidR="001C020A" w:rsidRPr="00DC1F5E">
        <w:rPr>
          <w:i/>
          <w:iCs/>
          <w:szCs w:val="26"/>
        </w:rPr>
        <w:t xml:space="preserve"> Sửa thông tin phim</w:t>
      </w:r>
    </w:p>
    <w:p w14:paraId="1887914C" w14:textId="4D7B6E56" w:rsidR="001C020A" w:rsidRPr="00DC1F5E" w:rsidRDefault="001C020A" w:rsidP="00B173E0">
      <w:pPr>
        <w:spacing w:line="276" w:lineRule="auto"/>
        <w:ind w:firstLine="0"/>
        <w:rPr>
          <w:szCs w:val="26"/>
        </w:rPr>
      </w:pPr>
      <w:r w:rsidRPr="00DC1F5E">
        <w:rPr>
          <w:szCs w:val="26"/>
        </w:rPr>
        <w:tab/>
        <w:t xml:space="preserve">Sửa thông tin phim cho phép người dùng điều chỉnh lại thông tin của phim nếu thông tin </w:t>
      </w:r>
      <w:r w:rsidR="00E91562" w:rsidRPr="00DC1F5E">
        <w:rPr>
          <w:szCs w:val="26"/>
        </w:rPr>
        <w:t>nhập sai hoặc thông tin được cập nhật mới</w:t>
      </w:r>
      <w:r w:rsidR="00947E56" w:rsidRPr="00DC1F5E">
        <w:rPr>
          <w:szCs w:val="26"/>
        </w:rPr>
        <w:t xml:space="preserve"> hay cập nhật một chiếc Poster thật xịn xò khi chúng ta thêm chưa kịp cập nhật chiếc ảnh đó</w:t>
      </w:r>
      <w:r w:rsidR="00E91562" w:rsidRPr="00DC1F5E">
        <w:rPr>
          <w:szCs w:val="26"/>
        </w:rPr>
        <w:t>. Tất cả thông tin đều có thể thực hiện chỉnh sửa ngoại trừ ID phim hệ thống tự tạo.</w:t>
      </w:r>
    </w:p>
    <w:p w14:paraId="5821A559" w14:textId="77777777" w:rsidR="001C020A" w:rsidRPr="00DC1F5E" w:rsidRDefault="001C020A" w:rsidP="00B173E0">
      <w:pPr>
        <w:spacing w:line="276" w:lineRule="auto"/>
        <w:ind w:firstLine="0"/>
        <w:rPr>
          <w:szCs w:val="26"/>
        </w:rPr>
      </w:pPr>
    </w:p>
    <w:p w14:paraId="77401215" w14:textId="77777777" w:rsidR="00E92B29" w:rsidRDefault="001C020A" w:rsidP="00E92B29">
      <w:pPr>
        <w:keepNext/>
        <w:spacing w:line="276" w:lineRule="auto"/>
        <w:ind w:firstLine="0"/>
        <w:jc w:val="center"/>
      </w:pPr>
      <w:r w:rsidRPr="00DC1F5E">
        <w:rPr>
          <w:noProof/>
          <w:szCs w:val="26"/>
        </w:rPr>
        <w:drawing>
          <wp:inline distT="0" distB="0" distL="0" distR="0" wp14:anchorId="6B45790F" wp14:editId="710A7C93">
            <wp:extent cx="3583172" cy="222172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5114" cy="2229133"/>
                    </a:xfrm>
                    <a:prstGeom prst="rect">
                      <a:avLst/>
                    </a:prstGeom>
                  </pic:spPr>
                </pic:pic>
              </a:graphicData>
            </a:graphic>
          </wp:inline>
        </w:drawing>
      </w:r>
    </w:p>
    <w:p w14:paraId="455463AE" w14:textId="1CE60414" w:rsidR="00221125" w:rsidRPr="00E92B29" w:rsidRDefault="00E92B29" w:rsidP="00E92B29">
      <w:pPr>
        <w:pStyle w:val="Caption"/>
        <w:jc w:val="center"/>
        <w:rPr>
          <w:sz w:val="26"/>
          <w:szCs w:val="26"/>
        </w:rPr>
      </w:pPr>
      <w:bookmarkStart w:id="79" w:name="_Toc119837709"/>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10</w:t>
      </w:r>
      <w:r w:rsidRPr="00E92B29">
        <w:rPr>
          <w:sz w:val="26"/>
          <w:szCs w:val="26"/>
        </w:rPr>
        <w:fldChar w:fldCharType="end"/>
      </w:r>
      <w:r w:rsidRPr="00E92B29">
        <w:rPr>
          <w:sz w:val="26"/>
          <w:szCs w:val="26"/>
        </w:rPr>
        <w:t xml:space="preserve"> </w:t>
      </w:r>
      <w:r w:rsidRPr="00E92B29">
        <w:rPr>
          <w:rFonts w:cs="Times New Roman"/>
          <w:sz w:val="26"/>
          <w:szCs w:val="26"/>
        </w:rPr>
        <w:t>Sửa phim</w:t>
      </w:r>
      <w:bookmarkEnd w:id="79"/>
    </w:p>
    <w:p w14:paraId="6A63E40B" w14:textId="1F036A5E" w:rsidR="001C020A" w:rsidRPr="00DC1F5E" w:rsidRDefault="001C020A" w:rsidP="00B173E0">
      <w:pPr>
        <w:spacing w:line="276" w:lineRule="auto"/>
        <w:ind w:firstLine="0"/>
        <w:rPr>
          <w:szCs w:val="26"/>
        </w:rPr>
      </w:pPr>
    </w:p>
    <w:p w14:paraId="0DA77ECE" w14:textId="0D39D87C" w:rsidR="00F83C89" w:rsidRPr="00DC1F5E" w:rsidRDefault="00870B53" w:rsidP="00551219">
      <w:pPr>
        <w:pStyle w:val="Heading3"/>
        <w:spacing w:line="276" w:lineRule="auto"/>
        <w:ind w:firstLine="0"/>
        <w:rPr>
          <w:rFonts w:ascii="Times New Roman" w:hAnsi="Times New Roman" w:cs="Times New Roman"/>
          <w:i/>
          <w:iCs/>
          <w:sz w:val="26"/>
          <w:szCs w:val="26"/>
        </w:rPr>
      </w:pPr>
      <w:bookmarkStart w:id="80" w:name="_Toc119839204"/>
      <w:r>
        <w:rPr>
          <w:rFonts w:ascii="Times New Roman" w:hAnsi="Times New Roman" w:cs="Times New Roman"/>
          <w:i/>
          <w:iCs/>
          <w:sz w:val="26"/>
          <w:szCs w:val="26"/>
        </w:rPr>
        <w:t>5</w:t>
      </w:r>
      <w:r w:rsidR="00982743" w:rsidRPr="00DC1F5E">
        <w:rPr>
          <w:rFonts w:ascii="Times New Roman" w:hAnsi="Times New Roman" w:cs="Times New Roman"/>
          <w:i/>
          <w:iCs/>
          <w:sz w:val="26"/>
          <w:szCs w:val="26"/>
        </w:rPr>
        <w:t>.4.4</w:t>
      </w:r>
      <w:r w:rsidR="009B127F">
        <w:rPr>
          <w:rFonts w:ascii="Times New Roman" w:hAnsi="Times New Roman" w:cs="Times New Roman"/>
          <w:i/>
          <w:iCs/>
          <w:sz w:val="26"/>
          <w:szCs w:val="26"/>
        </w:rPr>
        <w:t>.</w:t>
      </w:r>
      <w:r w:rsidR="001C020A" w:rsidRPr="00DC1F5E">
        <w:rPr>
          <w:rFonts w:ascii="Times New Roman" w:hAnsi="Times New Roman" w:cs="Times New Roman"/>
          <w:i/>
          <w:iCs/>
          <w:sz w:val="26"/>
          <w:szCs w:val="26"/>
        </w:rPr>
        <w:t xml:space="preserve"> </w:t>
      </w:r>
      <w:r w:rsidR="002D7191" w:rsidRPr="00DC1F5E">
        <w:rPr>
          <w:rFonts w:ascii="Times New Roman" w:hAnsi="Times New Roman" w:cs="Times New Roman"/>
          <w:i/>
          <w:iCs/>
          <w:sz w:val="26"/>
          <w:szCs w:val="26"/>
        </w:rPr>
        <w:t>Quản lý lịch chiếu</w:t>
      </w:r>
      <w:bookmarkEnd w:id="80"/>
    </w:p>
    <w:p w14:paraId="2D53BF83" w14:textId="2D0390E1" w:rsidR="002D7191" w:rsidRPr="00DC1F5E" w:rsidRDefault="002D7191" w:rsidP="00B173E0">
      <w:pPr>
        <w:spacing w:line="276" w:lineRule="auto"/>
        <w:ind w:firstLine="0"/>
        <w:rPr>
          <w:szCs w:val="26"/>
        </w:rPr>
      </w:pPr>
      <w:r w:rsidRPr="00DC1F5E">
        <w:rPr>
          <w:szCs w:val="26"/>
        </w:rPr>
        <w:tab/>
        <w:t>Ở phần này ta sẽ làm việc với lịch chiếu phim gồm các thao tác: thêm lịch chiếu, sửa lịch chiếu, xóa lịch chiếu.</w:t>
      </w:r>
      <w:r w:rsidR="00E91562" w:rsidRPr="00DC1F5E">
        <w:rPr>
          <w:szCs w:val="26"/>
        </w:rPr>
        <w:t xml:space="preserve"> Trên form giao diện thông tin các bộ phim sẽ hiện ra đầy đủ giúp người dùng dễ dàng quan sát và kiểm tra thông tin.</w:t>
      </w:r>
    </w:p>
    <w:p w14:paraId="63D154D6" w14:textId="1D502B2B" w:rsidR="002D7191" w:rsidRDefault="002D7191" w:rsidP="00B173E0">
      <w:pPr>
        <w:spacing w:line="276" w:lineRule="auto"/>
        <w:ind w:firstLine="0"/>
        <w:rPr>
          <w:szCs w:val="26"/>
        </w:rPr>
      </w:pPr>
      <w:r w:rsidRPr="00DC1F5E">
        <w:rPr>
          <w:szCs w:val="26"/>
        </w:rPr>
        <w:tab/>
        <w:t>Công cụ có hỗ trợ các tính năng như tìm kiếm phim dựa trên các ký tự có xuất hiện ở tên phim. Sau khi tìm thấy được lịch phim mình mong muốn người dùng sẽ tiến hành các thao tác thêm, sửa, xóa.</w:t>
      </w:r>
      <w:r w:rsidR="00217179" w:rsidRPr="00DC1F5E">
        <w:rPr>
          <w:szCs w:val="26"/>
        </w:rPr>
        <w:t xml:space="preserve"> </w:t>
      </w:r>
    </w:p>
    <w:p w14:paraId="2794E511" w14:textId="77777777" w:rsidR="00DC1F5E" w:rsidRPr="00DC1F5E" w:rsidRDefault="00DC1F5E" w:rsidP="00B173E0">
      <w:pPr>
        <w:spacing w:line="276" w:lineRule="auto"/>
        <w:ind w:firstLine="0"/>
        <w:rPr>
          <w:szCs w:val="26"/>
        </w:rPr>
      </w:pPr>
    </w:p>
    <w:p w14:paraId="01E978B1" w14:textId="77777777" w:rsidR="00E92B29" w:rsidRDefault="002D7191" w:rsidP="00E92B29">
      <w:pPr>
        <w:keepNext/>
        <w:spacing w:line="276" w:lineRule="auto"/>
        <w:ind w:firstLine="0"/>
        <w:jc w:val="center"/>
      </w:pPr>
      <w:r w:rsidRPr="00DC1F5E">
        <w:rPr>
          <w:noProof/>
          <w:szCs w:val="26"/>
        </w:rPr>
        <w:drawing>
          <wp:inline distT="0" distB="0" distL="0" distR="0" wp14:anchorId="7C6ADFE5" wp14:editId="7454CD47">
            <wp:extent cx="3827721" cy="238165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7356" cy="2387654"/>
                    </a:xfrm>
                    <a:prstGeom prst="rect">
                      <a:avLst/>
                    </a:prstGeom>
                  </pic:spPr>
                </pic:pic>
              </a:graphicData>
            </a:graphic>
          </wp:inline>
        </w:drawing>
      </w:r>
    </w:p>
    <w:p w14:paraId="191CE0E8" w14:textId="4381BE88" w:rsidR="009B6E1F" w:rsidRPr="00E92B29" w:rsidRDefault="00E92B29" w:rsidP="00E92B29">
      <w:pPr>
        <w:pStyle w:val="Caption"/>
        <w:jc w:val="center"/>
        <w:rPr>
          <w:sz w:val="26"/>
          <w:szCs w:val="26"/>
        </w:rPr>
      </w:pPr>
      <w:bookmarkStart w:id="81" w:name="_Toc119837710"/>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11</w:t>
      </w:r>
      <w:r w:rsidRPr="00E92B29">
        <w:rPr>
          <w:sz w:val="26"/>
          <w:szCs w:val="26"/>
        </w:rPr>
        <w:fldChar w:fldCharType="end"/>
      </w:r>
      <w:r w:rsidRPr="00E92B29">
        <w:rPr>
          <w:rFonts w:cs="Times New Roman"/>
          <w:sz w:val="26"/>
          <w:szCs w:val="26"/>
        </w:rPr>
        <w:t xml:space="preserve"> Lịch Phim</w:t>
      </w:r>
      <w:bookmarkEnd w:id="81"/>
    </w:p>
    <w:p w14:paraId="488BBBEB" w14:textId="33B5036F" w:rsidR="0026679F" w:rsidRPr="00DC1F5E" w:rsidRDefault="0026679F" w:rsidP="00B173E0">
      <w:pPr>
        <w:spacing w:line="276" w:lineRule="auto"/>
        <w:ind w:firstLine="0"/>
        <w:rPr>
          <w:szCs w:val="26"/>
        </w:rPr>
      </w:pPr>
    </w:p>
    <w:p w14:paraId="425183BA" w14:textId="7A997616" w:rsidR="0026679F" w:rsidRPr="00DC1F5E" w:rsidRDefault="0026679F" w:rsidP="00B173E0">
      <w:pPr>
        <w:spacing w:line="276" w:lineRule="auto"/>
        <w:ind w:firstLine="720"/>
        <w:jc w:val="left"/>
        <w:rPr>
          <w:szCs w:val="26"/>
        </w:rPr>
      </w:pPr>
      <w:r w:rsidRPr="00DC1F5E">
        <w:rPr>
          <w:szCs w:val="26"/>
        </w:rPr>
        <w:t>Danh sách lịch chiếu phim được lưu trữ toàn bộ ở Access</w:t>
      </w:r>
      <w:r w:rsidR="00E91562" w:rsidRPr="00DC1F5E">
        <w:rPr>
          <w:szCs w:val="26"/>
        </w:rPr>
        <w:t xml:space="preserve"> và sẽ được truy xuất dựa trên kết quả tìm kiếm người dùng nhập vào.</w:t>
      </w:r>
    </w:p>
    <w:p w14:paraId="269EA4B5" w14:textId="2F216D13" w:rsidR="0026679F" w:rsidRPr="00DC1F5E" w:rsidRDefault="0026679F" w:rsidP="00B173E0">
      <w:pPr>
        <w:spacing w:line="276" w:lineRule="auto"/>
        <w:ind w:firstLine="0"/>
        <w:rPr>
          <w:szCs w:val="26"/>
        </w:rPr>
      </w:pPr>
    </w:p>
    <w:p w14:paraId="10F87477" w14:textId="77777777" w:rsidR="00E92B29" w:rsidRDefault="0026679F" w:rsidP="00E92B29">
      <w:pPr>
        <w:keepNext/>
        <w:spacing w:line="276" w:lineRule="auto"/>
        <w:ind w:firstLine="0"/>
        <w:jc w:val="center"/>
      </w:pPr>
      <w:r w:rsidRPr="00DC1F5E">
        <w:rPr>
          <w:noProof/>
          <w:szCs w:val="26"/>
        </w:rPr>
        <w:drawing>
          <wp:inline distT="0" distB="0" distL="0" distR="0" wp14:anchorId="2E1341B8" wp14:editId="500686CD">
            <wp:extent cx="4901609" cy="13771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8988" cy="1382069"/>
                    </a:xfrm>
                    <a:prstGeom prst="rect">
                      <a:avLst/>
                    </a:prstGeom>
                  </pic:spPr>
                </pic:pic>
              </a:graphicData>
            </a:graphic>
          </wp:inline>
        </w:drawing>
      </w:r>
    </w:p>
    <w:p w14:paraId="55A3E286" w14:textId="648765AF" w:rsidR="00221125" w:rsidRPr="00E92B29" w:rsidRDefault="00E92B29" w:rsidP="00E92B29">
      <w:pPr>
        <w:pStyle w:val="Caption"/>
        <w:jc w:val="center"/>
        <w:rPr>
          <w:sz w:val="26"/>
          <w:szCs w:val="26"/>
        </w:rPr>
      </w:pPr>
      <w:bookmarkStart w:id="82" w:name="_Toc119837711"/>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12</w:t>
      </w:r>
      <w:r w:rsidRPr="00E92B29">
        <w:rPr>
          <w:sz w:val="26"/>
          <w:szCs w:val="26"/>
        </w:rPr>
        <w:fldChar w:fldCharType="end"/>
      </w:r>
      <w:r w:rsidRPr="00E92B29">
        <w:rPr>
          <w:sz w:val="26"/>
          <w:szCs w:val="26"/>
        </w:rPr>
        <w:t xml:space="preserve"> </w:t>
      </w:r>
      <w:r w:rsidRPr="00E92B29">
        <w:rPr>
          <w:rFonts w:cs="Times New Roman"/>
          <w:sz w:val="26"/>
          <w:szCs w:val="26"/>
        </w:rPr>
        <w:t>Lịch phim ở Access</w:t>
      </w:r>
      <w:bookmarkEnd w:id="82"/>
    </w:p>
    <w:p w14:paraId="6913EE57" w14:textId="3CAB6403" w:rsidR="00367DD5" w:rsidRPr="00DC1F5E" w:rsidRDefault="00367DD5" w:rsidP="00B173E0">
      <w:pPr>
        <w:spacing w:line="276" w:lineRule="auto"/>
        <w:ind w:firstLine="0"/>
        <w:rPr>
          <w:szCs w:val="26"/>
        </w:rPr>
      </w:pPr>
    </w:p>
    <w:p w14:paraId="162889DB" w14:textId="044CC5C0" w:rsidR="00367DD5" w:rsidRPr="00DC1F5E" w:rsidRDefault="00870B53" w:rsidP="00B173E0">
      <w:pPr>
        <w:spacing w:line="276" w:lineRule="auto"/>
        <w:ind w:firstLine="0"/>
        <w:rPr>
          <w:i/>
          <w:iCs/>
          <w:szCs w:val="26"/>
        </w:rPr>
      </w:pPr>
      <w:r>
        <w:rPr>
          <w:i/>
          <w:iCs/>
          <w:szCs w:val="26"/>
        </w:rPr>
        <w:t>5</w:t>
      </w:r>
      <w:r w:rsidR="00367DD5" w:rsidRPr="00DC1F5E">
        <w:rPr>
          <w:i/>
          <w:iCs/>
          <w:szCs w:val="26"/>
        </w:rPr>
        <w:t>.4.4.</w:t>
      </w:r>
      <w:r w:rsidR="00982743" w:rsidRPr="00DC1F5E">
        <w:rPr>
          <w:i/>
          <w:iCs/>
          <w:szCs w:val="26"/>
        </w:rPr>
        <w:t>1</w:t>
      </w:r>
      <w:r w:rsidR="009B127F">
        <w:rPr>
          <w:i/>
          <w:iCs/>
          <w:szCs w:val="26"/>
        </w:rPr>
        <w:t>.</w:t>
      </w:r>
      <w:r w:rsidR="00367DD5" w:rsidRPr="00DC1F5E">
        <w:rPr>
          <w:i/>
          <w:iCs/>
          <w:szCs w:val="26"/>
        </w:rPr>
        <w:t xml:space="preserve"> Thêm lịch chiếu</w:t>
      </w:r>
    </w:p>
    <w:p w14:paraId="3680879F" w14:textId="50C78C73" w:rsidR="00E31840" w:rsidRPr="00DC1F5E" w:rsidRDefault="00E31840" w:rsidP="00B173E0">
      <w:pPr>
        <w:spacing w:line="276" w:lineRule="auto"/>
        <w:rPr>
          <w:szCs w:val="26"/>
        </w:rPr>
      </w:pPr>
      <w:r w:rsidRPr="00DC1F5E">
        <w:rPr>
          <w:szCs w:val="26"/>
        </w:rPr>
        <w:t>Trước tiên người dùng cần chọn phim muốn cài đặt thêm lịch chiếu ở bảng Danh sách phim. Trên bảng thông tin sẽ lấy dữ liệu của bộ phim đó và cho phép chúng ta thêm các thông tin như rạp, giá vé, thời gian chiếu. Những thông tin được cố định không được thay đổi gồm có ID lịch chiếu, mã phim, thời lượng. ID lịch chiếu sẽ được tạo tự động.</w:t>
      </w:r>
    </w:p>
    <w:p w14:paraId="26FA1DC6" w14:textId="24B5BA39" w:rsidR="00E31840" w:rsidRPr="00DC1F5E" w:rsidRDefault="00E31840" w:rsidP="00B173E0">
      <w:pPr>
        <w:spacing w:line="276" w:lineRule="auto"/>
        <w:rPr>
          <w:szCs w:val="26"/>
        </w:rPr>
      </w:pPr>
      <w:r w:rsidRPr="00DC1F5E">
        <w:rPr>
          <w:szCs w:val="26"/>
        </w:rPr>
        <w:t xml:space="preserve">Khi nhập thời gian bắt đầu, hệ thống sẽ tự động cập nhật thời gian kết thúc của bộ phim dựa trên thời lượng của phim đó. </w:t>
      </w:r>
    </w:p>
    <w:p w14:paraId="4FBFA8DE" w14:textId="06BE3361" w:rsidR="00E31840" w:rsidRPr="00DC1F5E" w:rsidRDefault="00E31840" w:rsidP="00B173E0">
      <w:pPr>
        <w:spacing w:line="276" w:lineRule="auto"/>
        <w:ind w:firstLine="0"/>
        <w:rPr>
          <w:i/>
          <w:iCs/>
          <w:szCs w:val="26"/>
        </w:rPr>
      </w:pPr>
      <w:r w:rsidRPr="00DC1F5E">
        <w:rPr>
          <w:i/>
          <w:iCs/>
          <w:szCs w:val="26"/>
        </w:rPr>
        <w:tab/>
      </w:r>
    </w:p>
    <w:p w14:paraId="4059A33A" w14:textId="77777777" w:rsidR="00E92B29" w:rsidRDefault="00E31840" w:rsidP="00E92B29">
      <w:pPr>
        <w:keepNext/>
        <w:spacing w:line="276" w:lineRule="auto"/>
        <w:ind w:firstLine="0"/>
        <w:jc w:val="center"/>
      </w:pPr>
      <w:r w:rsidRPr="00DC1F5E">
        <w:rPr>
          <w:noProof/>
          <w:szCs w:val="26"/>
        </w:rPr>
        <w:lastRenderedPageBreak/>
        <w:drawing>
          <wp:inline distT="0" distB="0" distL="0" distR="0" wp14:anchorId="262D20E1" wp14:editId="76E5066A">
            <wp:extent cx="3593805" cy="2237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6859" cy="2245352"/>
                    </a:xfrm>
                    <a:prstGeom prst="rect">
                      <a:avLst/>
                    </a:prstGeom>
                  </pic:spPr>
                </pic:pic>
              </a:graphicData>
            </a:graphic>
          </wp:inline>
        </w:drawing>
      </w:r>
    </w:p>
    <w:p w14:paraId="526F70E4" w14:textId="36885EC3" w:rsidR="005C5D2E" w:rsidRPr="00E92B29" w:rsidRDefault="00E92B29" w:rsidP="00E92B29">
      <w:pPr>
        <w:pStyle w:val="Caption"/>
        <w:jc w:val="center"/>
        <w:rPr>
          <w:sz w:val="26"/>
          <w:szCs w:val="26"/>
        </w:rPr>
      </w:pPr>
      <w:bookmarkStart w:id="83" w:name="_Toc119837712"/>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13</w:t>
      </w:r>
      <w:r w:rsidRPr="00E92B29">
        <w:rPr>
          <w:sz w:val="26"/>
          <w:szCs w:val="26"/>
        </w:rPr>
        <w:fldChar w:fldCharType="end"/>
      </w:r>
      <w:r w:rsidRPr="00E92B29">
        <w:rPr>
          <w:sz w:val="26"/>
          <w:szCs w:val="26"/>
        </w:rPr>
        <w:t xml:space="preserve"> </w:t>
      </w:r>
      <w:r w:rsidRPr="00E92B29">
        <w:rPr>
          <w:rFonts w:cs="Times New Roman"/>
          <w:sz w:val="26"/>
          <w:szCs w:val="26"/>
        </w:rPr>
        <w:t>Thêm lịch chiếu</w:t>
      </w:r>
      <w:bookmarkEnd w:id="83"/>
    </w:p>
    <w:p w14:paraId="74BE01EE" w14:textId="385CFD79" w:rsidR="00E31840" w:rsidRPr="00DC1F5E" w:rsidRDefault="00E31840" w:rsidP="00B173E0">
      <w:pPr>
        <w:spacing w:line="276" w:lineRule="auto"/>
        <w:ind w:firstLine="0"/>
        <w:rPr>
          <w:szCs w:val="26"/>
        </w:rPr>
      </w:pPr>
    </w:p>
    <w:p w14:paraId="6274E817" w14:textId="273C1434" w:rsidR="00E31840" w:rsidRPr="00DC1F5E" w:rsidRDefault="00E31840" w:rsidP="00B173E0">
      <w:pPr>
        <w:spacing w:line="276" w:lineRule="auto"/>
        <w:ind w:firstLine="0"/>
        <w:rPr>
          <w:szCs w:val="26"/>
        </w:rPr>
      </w:pPr>
      <w:r w:rsidRPr="00DC1F5E">
        <w:rPr>
          <w:szCs w:val="26"/>
        </w:rPr>
        <w:tab/>
        <w:t>Nếu trong quá trình nhập thông tin mà thông tin chưa đầy đủ thì khi nhấn nút “Thêm lịch” hệ thống sẽ thông báo “Vui lòng nhập đầy đủ thông tin”. Khi đó người dùng sẽ phải nhập đầy đủ thông tin mới có thể thêm lịch.</w:t>
      </w:r>
    </w:p>
    <w:p w14:paraId="46DFCDFB" w14:textId="12EDEDC7" w:rsidR="00E31840" w:rsidRPr="00DC1F5E" w:rsidRDefault="00E31840" w:rsidP="00B173E0">
      <w:pPr>
        <w:spacing w:line="276" w:lineRule="auto"/>
        <w:ind w:firstLine="0"/>
        <w:rPr>
          <w:szCs w:val="26"/>
        </w:rPr>
      </w:pPr>
    </w:p>
    <w:p w14:paraId="371DB365" w14:textId="77777777" w:rsidR="00E92B29" w:rsidRDefault="00E31840" w:rsidP="00E92B29">
      <w:pPr>
        <w:keepNext/>
        <w:spacing w:line="276" w:lineRule="auto"/>
        <w:ind w:firstLine="0"/>
        <w:jc w:val="center"/>
      </w:pPr>
      <w:r w:rsidRPr="00DC1F5E">
        <w:rPr>
          <w:noProof/>
          <w:szCs w:val="26"/>
        </w:rPr>
        <w:drawing>
          <wp:inline distT="0" distB="0" distL="0" distR="0" wp14:anchorId="6F5606FF" wp14:editId="12905E27">
            <wp:extent cx="3657600" cy="22490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706" cy="2259519"/>
                    </a:xfrm>
                    <a:prstGeom prst="rect">
                      <a:avLst/>
                    </a:prstGeom>
                  </pic:spPr>
                </pic:pic>
              </a:graphicData>
            </a:graphic>
          </wp:inline>
        </w:drawing>
      </w:r>
    </w:p>
    <w:p w14:paraId="720604D3" w14:textId="2A22EA07" w:rsidR="00E92B29" w:rsidRPr="00E92B29" w:rsidRDefault="00E92B29" w:rsidP="00E92B29">
      <w:pPr>
        <w:pStyle w:val="Caption"/>
        <w:spacing w:line="276" w:lineRule="auto"/>
        <w:jc w:val="center"/>
        <w:rPr>
          <w:rFonts w:cs="Times New Roman"/>
          <w:sz w:val="26"/>
          <w:szCs w:val="26"/>
        </w:rPr>
      </w:pPr>
      <w:bookmarkStart w:id="84" w:name="_Toc119837713"/>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14</w:t>
      </w:r>
      <w:r w:rsidRPr="00E92B29">
        <w:rPr>
          <w:sz w:val="26"/>
          <w:szCs w:val="26"/>
        </w:rPr>
        <w:fldChar w:fldCharType="end"/>
      </w:r>
      <w:r w:rsidRPr="00E92B29">
        <w:rPr>
          <w:sz w:val="26"/>
          <w:szCs w:val="26"/>
        </w:rPr>
        <w:t xml:space="preserve"> </w:t>
      </w:r>
      <w:r w:rsidRPr="00E92B29">
        <w:rPr>
          <w:rFonts w:cs="Times New Roman"/>
          <w:sz w:val="26"/>
          <w:szCs w:val="26"/>
        </w:rPr>
        <w:t>Thông báo thiếu thông tin lịch chiếu</w:t>
      </w:r>
      <w:bookmarkEnd w:id="84"/>
    </w:p>
    <w:p w14:paraId="3E83BA0F" w14:textId="7E7EC030" w:rsidR="00812009" w:rsidRPr="00DC1F5E" w:rsidRDefault="00812009" w:rsidP="00B173E0">
      <w:pPr>
        <w:spacing w:line="276" w:lineRule="auto"/>
        <w:ind w:firstLine="0"/>
        <w:rPr>
          <w:szCs w:val="26"/>
        </w:rPr>
      </w:pPr>
    </w:p>
    <w:p w14:paraId="6838B40D" w14:textId="770D8C29" w:rsidR="00367DD5" w:rsidRPr="00DC1F5E" w:rsidRDefault="00870B53" w:rsidP="00B173E0">
      <w:pPr>
        <w:spacing w:line="276" w:lineRule="auto"/>
        <w:ind w:firstLine="0"/>
        <w:rPr>
          <w:i/>
          <w:iCs/>
          <w:szCs w:val="26"/>
        </w:rPr>
      </w:pPr>
      <w:r>
        <w:rPr>
          <w:i/>
          <w:iCs/>
          <w:szCs w:val="26"/>
        </w:rPr>
        <w:t>5</w:t>
      </w:r>
      <w:r w:rsidR="00982743" w:rsidRPr="00DC1F5E">
        <w:rPr>
          <w:i/>
          <w:iCs/>
          <w:szCs w:val="26"/>
        </w:rPr>
        <w:t>.4.4.2</w:t>
      </w:r>
      <w:r w:rsidR="009B127F">
        <w:rPr>
          <w:i/>
          <w:iCs/>
          <w:szCs w:val="26"/>
        </w:rPr>
        <w:t>.</w:t>
      </w:r>
      <w:r w:rsidR="00982743" w:rsidRPr="00DC1F5E">
        <w:rPr>
          <w:i/>
          <w:iCs/>
          <w:szCs w:val="26"/>
        </w:rPr>
        <w:t xml:space="preserve"> </w:t>
      </w:r>
      <w:r w:rsidR="00367DD5" w:rsidRPr="00DC1F5E">
        <w:rPr>
          <w:i/>
          <w:iCs/>
          <w:szCs w:val="26"/>
        </w:rPr>
        <w:t>Sửa lịch chiếu</w:t>
      </w:r>
    </w:p>
    <w:p w14:paraId="2116C043" w14:textId="2F153B5E" w:rsidR="00367DD5" w:rsidRPr="00DC1F5E" w:rsidRDefault="00E31840" w:rsidP="00B173E0">
      <w:pPr>
        <w:spacing w:line="276" w:lineRule="auto"/>
        <w:ind w:firstLine="0"/>
        <w:rPr>
          <w:szCs w:val="26"/>
        </w:rPr>
      </w:pPr>
      <w:r w:rsidRPr="00DC1F5E">
        <w:rPr>
          <w:szCs w:val="26"/>
        </w:rPr>
        <w:tab/>
        <w:t>Khi muốn sửa thông tin chiếu phim</w:t>
      </w:r>
      <w:r w:rsidR="006E5A9D" w:rsidRPr="00DC1F5E">
        <w:rPr>
          <w:szCs w:val="26"/>
        </w:rPr>
        <w:t>, người dùng phải nhấn chọn phim muốn sửa sau đó hệ thống sẽ hiện danh sách lịch chiếu ở bảng “Danh sách lịch chiếu”. Sau đó người dùng nhấn chọn vào lịch chiếu và tiến hành sửa.</w:t>
      </w:r>
    </w:p>
    <w:p w14:paraId="791648DB" w14:textId="56EE2921" w:rsidR="006E5A9D" w:rsidRPr="00DC1F5E" w:rsidRDefault="006E5A9D" w:rsidP="00B173E0">
      <w:pPr>
        <w:spacing w:line="276" w:lineRule="auto"/>
        <w:ind w:firstLine="0"/>
        <w:rPr>
          <w:szCs w:val="26"/>
        </w:rPr>
      </w:pPr>
      <w:r w:rsidRPr="00DC1F5E">
        <w:rPr>
          <w:szCs w:val="26"/>
        </w:rPr>
        <w:tab/>
        <w:t>Những thông tin có thể sửa gồm có: Rạp, giá vé, ngày chiếu và giờ chiếu.</w:t>
      </w:r>
    </w:p>
    <w:p w14:paraId="4BBD839F" w14:textId="406F3CA9" w:rsidR="006E5A9D" w:rsidRPr="00DC1F5E" w:rsidRDefault="006E5A9D" w:rsidP="00B173E0">
      <w:pPr>
        <w:spacing w:line="276" w:lineRule="auto"/>
        <w:ind w:firstLine="0"/>
        <w:rPr>
          <w:szCs w:val="26"/>
        </w:rPr>
      </w:pPr>
    </w:p>
    <w:p w14:paraId="21C50E4D" w14:textId="77777777" w:rsidR="00E92B29" w:rsidRDefault="006E5A9D" w:rsidP="00E92B29">
      <w:pPr>
        <w:keepNext/>
        <w:spacing w:line="276" w:lineRule="auto"/>
        <w:ind w:firstLine="0"/>
        <w:jc w:val="center"/>
      </w:pPr>
      <w:r w:rsidRPr="00DC1F5E">
        <w:rPr>
          <w:noProof/>
          <w:szCs w:val="26"/>
        </w:rPr>
        <w:lastRenderedPageBreak/>
        <w:drawing>
          <wp:inline distT="0" distB="0" distL="0" distR="0" wp14:anchorId="33C82022" wp14:editId="5045270B">
            <wp:extent cx="3402419" cy="212335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6070" cy="2131870"/>
                    </a:xfrm>
                    <a:prstGeom prst="rect">
                      <a:avLst/>
                    </a:prstGeom>
                  </pic:spPr>
                </pic:pic>
              </a:graphicData>
            </a:graphic>
          </wp:inline>
        </w:drawing>
      </w:r>
    </w:p>
    <w:p w14:paraId="3D31F09E" w14:textId="6E99425E" w:rsidR="005C5D2E" w:rsidRPr="00E92B29" w:rsidRDefault="00E92B29" w:rsidP="00E92B29">
      <w:pPr>
        <w:pStyle w:val="Caption"/>
        <w:jc w:val="center"/>
        <w:rPr>
          <w:sz w:val="26"/>
          <w:szCs w:val="26"/>
        </w:rPr>
      </w:pPr>
      <w:bookmarkStart w:id="85" w:name="_Toc119837714"/>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15</w:t>
      </w:r>
      <w:r w:rsidRPr="00E92B29">
        <w:rPr>
          <w:sz w:val="26"/>
          <w:szCs w:val="26"/>
        </w:rPr>
        <w:fldChar w:fldCharType="end"/>
      </w:r>
      <w:r w:rsidRPr="00E92B29">
        <w:rPr>
          <w:sz w:val="26"/>
          <w:szCs w:val="26"/>
        </w:rPr>
        <w:t xml:space="preserve"> </w:t>
      </w:r>
      <w:r w:rsidRPr="00E92B29">
        <w:rPr>
          <w:rFonts w:cs="Times New Roman"/>
          <w:sz w:val="26"/>
          <w:szCs w:val="26"/>
        </w:rPr>
        <w:t>Sửa lịch chiếu</w:t>
      </w:r>
      <w:bookmarkEnd w:id="85"/>
    </w:p>
    <w:p w14:paraId="2EF54F20" w14:textId="77777777" w:rsidR="006E5A9D" w:rsidRPr="00DC1F5E" w:rsidRDefault="006E5A9D" w:rsidP="00B173E0">
      <w:pPr>
        <w:spacing w:line="276" w:lineRule="auto"/>
        <w:ind w:firstLine="0"/>
        <w:rPr>
          <w:szCs w:val="26"/>
        </w:rPr>
      </w:pPr>
    </w:p>
    <w:p w14:paraId="00C617AE" w14:textId="0B74082D" w:rsidR="00E31840" w:rsidRPr="00DC1F5E" w:rsidRDefault="006E5A9D" w:rsidP="00B173E0">
      <w:pPr>
        <w:spacing w:line="276" w:lineRule="auto"/>
        <w:ind w:firstLine="0"/>
        <w:rPr>
          <w:szCs w:val="26"/>
        </w:rPr>
      </w:pPr>
      <w:r w:rsidRPr="00DC1F5E">
        <w:rPr>
          <w:szCs w:val="26"/>
        </w:rPr>
        <w:tab/>
        <w:t>Thông tin sau khi được chỉnh sửa sẽ cập nhật lên Access.</w:t>
      </w:r>
    </w:p>
    <w:p w14:paraId="7D6A552D" w14:textId="77777777" w:rsidR="006E5A9D" w:rsidRPr="00DC1F5E" w:rsidRDefault="006E5A9D" w:rsidP="00B173E0">
      <w:pPr>
        <w:spacing w:line="276" w:lineRule="auto"/>
        <w:ind w:firstLine="0"/>
        <w:rPr>
          <w:szCs w:val="26"/>
        </w:rPr>
      </w:pPr>
    </w:p>
    <w:p w14:paraId="40A17C73" w14:textId="2204818D" w:rsidR="00367DD5" w:rsidRPr="00DC1F5E" w:rsidRDefault="00870B53" w:rsidP="00B173E0">
      <w:pPr>
        <w:spacing w:line="276" w:lineRule="auto"/>
        <w:ind w:firstLine="0"/>
        <w:rPr>
          <w:i/>
          <w:iCs/>
          <w:szCs w:val="26"/>
        </w:rPr>
      </w:pPr>
      <w:r>
        <w:rPr>
          <w:i/>
          <w:iCs/>
          <w:szCs w:val="26"/>
        </w:rPr>
        <w:t>5</w:t>
      </w:r>
      <w:r w:rsidR="00982743" w:rsidRPr="00DC1F5E">
        <w:rPr>
          <w:i/>
          <w:iCs/>
          <w:szCs w:val="26"/>
        </w:rPr>
        <w:t>.4.4.3</w:t>
      </w:r>
      <w:r w:rsidR="009B127F">
        <w:rPr>
          <w:i/>
          <w:iCs/>
          <w:szCs w:val="26"/>
        </w:rPr>
        <w:t>.</w:t>
      </w:r>
      <w:r w:rsidR="00367DD5" w:rsidRPr="00DC1F5E">
        <w:rPr>
          <w:i/>
          <w:iCs/>
          <w:szCs w:val="26"/>
        </w:rPr>
        <w:t xml:space="preserve"> Xóa lịch chiếu</w:t>
      </w:r>
    </w:p>
    <w:p w14:paraId="38A6DC93" w14:textId="71771D33" w:rsidR="00DF11FF" w:rsidRPr="00DC1F5E" w:rsidRDefault="00947E56" w:rsidP="00551219">
      <w:pPr>
        <w:spacing w:line="276" w:lineRule="auto"/>
        <w:ind w:firstLine="720"/>
        <w:rPr>
          <w:szCs w:val="26"/>
        </w:rPr>
      </w:pPr>
      <w:r w:rsidRPr="00DC1F5E">
        <w:rPr>
          <w:szCs w:val="26"/>
        </w:rPr>
        <w:t xml:space="preserve">Khi muốn xóa thông tin lịch chiếu của một bộ phim. Chúng ta thao tác như sửa một lịch phim. </w:t>
      </w:r>
    </w:p>
    <w:p w14:paraId="01A82E8F" w14:textId="5EBBC9B1" w:rsidR="00947E56" w:rsidRPr="00DC1F5E" w:rsidRDefault="00947E56" w:rsidP="00551219">
      <w:pPr>
        <w:spacing w:line="276" w:lineRule="auto"/>
        <w:ind w:firstLine="720"/>
        <w:rPr>
          <w:szCs w:val="26"/>
        </w:rPr>
      </w:pPr>
      <w:r w:rsidRPr="00DC1F5E">
        <w:rPr>
          <w:szCs w:val="26"/>
        </w:rPr>
        <w:t xml:space="preserve">Chúng ta sẽ nhấp vào phim muốn xóa. Thông tin các lịch phim của bộ phim đó sẽ hiện ở bảng danh sách lịch chiếu. Chúng ta tiếp tục </w:t>
      </w:r>
      <w:r w:rsidR="00647031" w:rsidRPr="00DC1F5E">
        <w:rPr>
          <w:szCs w:val="26"/>
        </w:rPr>
        <w:t xml:space="preserve">nhấp vào lịch phim muốn xóa và xóa một cách đơn giản. </w:t>
      </w:r>
    </w:p>
    <w:p w14:paraId="232CC510" w14:textId="54C7D75E" w:rsidR="00647031" w:rsidRPr="00DC1F5E" w:rsidRDefault="00647031" w:rsidP="00551219">
      <w:pPr>
        <w:spacing w:line="276" w:lineRule="auto"/>
        <w:ind w:firstLine="720"/>
        <w:rPr>
          <w:szCs w:val="26"/>
        </w:rPr>
      </w:pPr>
      <w:r w:rsidRPr="00DC1F5E">
        <w:rPr>
          <w:szCs w:val="26"/>
        </w:rPr>
        <w:t>Tới đây sẽ có thông báo cho chúng ta xác nhận 1 lần nữa có muốn xóa lịch phim đó hay không.</w:t>
      </w:r>
    </w:p>
    <w:p w14:paraId="119E09F1" w14:textId="77777777" w:rsidR="00647031" w:rsidRPr="00DC1F5E" w:rsidRDefault="00647031" w:rsidP="00B173E0">
      <w:pPr>
        <w:spacing w:line="276" w:lineRule="auto"/>
        <w:ind w:firstLine="0"/>
        <w:rPr>
          <w:szCs w:val="26"/>
        </w:rPr>
      </w:pPr>
    </w:p>
    <w:p w14:paraId="45D6E44E" w14:textId="77777777" w:rsidR="00E92B29" w:rsidRDefault="00647031" w:rsidP="00E92B29">
      <w:pPr>
        <w:keepNext/>
        <w:spacing w:line="276" w:lineRule="auto"/>
        <w:jc w:val="center"/>
      </w:pPr>
      <w:r w:rsidRPr="00DC1F5E">
        <w:rPr>
          <w:noProof/>
          <w:szCs w:val="26"/>
        </w:rPr>
        <w:drawing>
          <wp:inline distT="0" distB="0" distL="0" distR="0" wp14:anchorId="2AD614C6" wp14:editId="69549995">
            <wp:extent cx="3243417" cy="203081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3771" cy="2056086"/>
                    </a:xfrm>
                    <a:prstGeom prst="rect">
                      <a:avLst/>
                    </a:prstGeom>
                  </pic:spPr>
                </pic:pic>
              </a:graphicData>
            </a:graphic>
          </wp:inline>
        </w:drawing>
      </w:r>
    </w:p>
    <w:p w14:paraId="5A855B04" w14:textId="3D732669" w:rsidR="00647031" w:rsidRPr="00E92B29" w:rsidRDefault="00E92B29" w:rsidP="00E92B29">
      <w:pPr>
        <w:pStyle w:val="Caption"/>
        <w:jc w:val="center"/>
        <w:rPr>
          <w:sz w:val="26"/>
          <w:szCs w:val="26"/>
        </w:rPr>
      </w:pPr>
      <w:bookmarkStart w:id="86" w:name="_Toc119837715"/>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16</w:t>
      </w:r>
      <w:r w:rsidRPr="00E92B29">
        <w:rPr>
          <w:sz w:val="26"/>
          <w:szCs w:val="26"/>
        </w:rPr>
        <w:fldChar w:fldCharType="end"/>
      </w:r>
      <w:r w:rsidRPr="00E92B29">
        <w:rPr>
          <w:sz w:val="26"/>
          <w:szCs w:val="26"/>
        </w:rPr>
        <w:t xml:space="preserve"> </w:t>
      </w:r>
      <w:r w:rsidRPr="00E92B29">
        <w:rPr>
          <w:rFonts w:cs="Times New Roman"/>
          <w:sz w:val="26"/>
          <w:szCs w:val="26"/>
        </w:rPr>
        <w:t>Xác nhận xóa 1 lịch phim</w:t>
      </w:r>
      <w:bookmarkEnd w:id="86"/>
    </w:p>
    <w:p w14:paraId="360EF26C" w14:textId="77777777" w:rsidR="00551219" w:rsidRPr="00551219" w:rsidRDefault="00551219" w:rsidP="00551219"/>
    <w:p w14:paraId="4EB78BDB" w14:textId="34DB2B26" w:rsidR="00367DD5" w:rsidRPr="00551219" w:rsidRDefault="00870B53" w:rsidP="00551219">
      <w:pPr>
        <w:pStyle w:val="Heading3"/>
        <w:spacing w:line="276" w:lineRule="auto"/>
        <w:ind w:firstLine="0"/>
        <w:rPr>
          <w:rFonts w:ascii="Times New Roman" w:hAnsi="Times New Roman" w:cs="Times New Roman"/>
          <w:i/>
          <w:iCs/>
          <w:sz w:val="26"/>
          <w:szCs w:val="26"/>
        </w:rPr>
      </w:pPr>
      <w:bookmarkStart w:id="87" w:name="_Toc119839205"/>
      <w:r>
        <w:rPr>
          <w:rFonts w:ascii="Times New Roman" w:hAnsi="Times New Roman" w:cs="Times New Roman"/>
          <w:i/>
          <w:iCs/>
          <w:sz w:val="26"/>
          <w:szCs w:val="26"/>
        </w:rPr>
        <w:t>5</w:t>
      </w:r>
      <w:r w:rsidR="00982743" w:rsidRPr="00551219">
        <w:rPr>
          <w:rFonts w:ascii="Times New Roman" w:hAnsi="Times New Roman" w:cs="Times New Roman"/>
          <w:i/>
          <w:iCs/>
          <w:sz w:val="26"/>
          <w:szCs w:val="26"/>
        </w:rPr>
        <w:t>.4.5</w:t>
      </w:r>
      <w:r w:rsidR="009B127F">
        <w:rPr>
          <w:rFonts w:ascii="Times New Roman" w:hAnsi="Times New Roman" w:cs="Times New Roman"/>
          <w:i/>
          <w:iCs/>
          <w:sz w:val="26"/>
          <w:szCs w:val="26"/>
        </w:rPr>
        <w:t>.</w:t>
      </w:r>
      <w:r w:rsidR="00576A19" w:rsidRPr="00551219">
        <w:rPr>
          <w:rFonts w:ascii="Times New Roman" w:hAnsi="Times New Roman" w:cs="Times New Roman"/>
          <w:i/>
          <w:iCs/>
          <w:sz w:val="26"/>
          <w:szCs w:val="26"/>
        </w:rPr>
        <w:t xml:space="preserve"> Đăng ký vé</w:t>
      </w:r>
      <w:bookmarkEnd w:id="87"/>
    </w:p>
    <w:p w14:paraId="0BF832C5" w14:textId="47708127" w:rsidR="00E8199D" w:rsidRPr="00DC1F5E" w:rsidRDefault="00E8199D" w:rsidP="00B173E0">
      <w:pPr>
        <w:spacing w:line="276" w:lineRule="auto"/>
        <w:rPr>
          <w:color w:val="000000"/>
          <w:szCs w:val="26"/>
          <w:shd w:val="clear" w:color="auto" w:fill="FFFFFF"/>
        </w:rPr>
      </w:pPr>
      <w:r w:rsidRPr="00DC1F5E">
        <w:rPr>
          <w:color w:val="000000"/>
          <w:szCs w:val="26"/>
          <w:shd w:val="clear" w:color="auto" w:fill="FFFFFF"/>
        </w:rPr>
        <w:t xml:space="preserve">Ở phần mua vé </w:t>
      </w:r>
      <w:r w:rsidR="00E91562" w:rsidRPr="00DC1F5E">
        <w:rPr>
          <w:color w:val="000000"/>
          <w:szCs w:val="26"/>
          <w:shd w:val="clear" w:color="auto" w:fill="FFFFFF"/>
        </w:rPr>
        <w:t xml:space="preserve">đầu tiên </w:t>
      </w:r>
      <w:r w:rsidRPr="00DC1F5E">
        <w:rPr>
          <w:color w:val="000000"/>
          <w:szCs w:val="26"/>
          <w:shd w:val="clear" w:color="auto" w:fill="FFFFFF"/>
        </w:rPr>
        <w:t>người dùng sẽ chọn bộ phim và thời gian chiếu phim mình mong muốn sau đó là tiến hành chọn ghế ngồi và cuối cùng thanh toán hóa đơn.</w:t>
      </w:r>
    </w:p>
    <w:p w14:paraId="42179680" w14:textId="5E29C049" w:rsidR="00E91562" w:rsidRPr="00DC1F5E" w:rsidRDefault="00E91562" w:rsidP="00B173E0">
      <w:pPr>
        <w:spacing w:line="276" w:lineRule="auto"/>
        <w:rPr>
          <w:color w:val="000000"/>
          <w:szCs w:val="26"/>
          <w:shd w:val="clear" w:color="auto" w:fill="FFFFFF"/>
        </w:rPr>
      </w:pPr>
      <w:r w:rsidRPr="00DC1F5E">
        <w:rPr>
          <w:color w:val="000000"/>
          <w:szCs w:val="26"/>
          <w:shd w:val="clear" w:color="auto" w:fill="FFFFFF"/>
        </w:rPr>
        <w:lastRenderedPageBreak/>
        <w:t>Sau khi nhấn chọn bộ phim mình mong muốn poster phim sẽ hiện ra</w:t>
      </w:r>
      <w:r w:rsidR="0050777E" w:rsidRPr="00DC1F5E">
        <w:rPr>
          <w:color w:val="000000"/>
          <w:szCs w:val="26"/>
          <w:shd w:val="clear" w:color="auto" w:fill="FFFFFF"/>
        </w:rPr>
        <w:t xml:space="preserve"> hỗ trợ người dùng kiểm tra chắc chắn là bộ phim mình chọn.</w:t>
      </w:r>
    </w:p>
    <w:p w14:paraId="30DAB531" w14:textId="1982BC04" w:rsidR="00E8199D" w:rsidRPr="00DC1F5E" w:rsidRDefault="0050777E" w:rsidP="00B173E0">
      <w:pPr>
        <w:spacing w:line="276" w:lineRule="auto"/>
        <w:rPr>
          <w:szCs w:val="26"/>
        </w:rPr>
      </w:pPr>
      <w:r w:rsidRPr="00DC1F5E">
        <w:rPr>
          <w:color w:val="000000"/>
          <w:szCs w:val="26"/>
          <w:shd w:val="clear" w:color="auto" w:fill="FFFFFF"/>
        </w:rPr>
        <w:t>Tiếp đó k</w:t>
      </w:r>
      <w:r w:rsidR="00E8199D" w:rsidRPr="00DC1F5E">
        <w:rPr>
          <w:color w:val="000000"/>
          <w:szCs w:val="26"/>
          <w:shd w:val="clear" w:color="auto" w:fill="FFFFFF"/>
        </w:rPr>
        <w:t>hách hàng chọn thời gian chiếu phim dựa trên những lịch chiếu được cài đặt lúc trước.</w:t>
      </w:r>
    </w:p>
    <w:p w14:paraId="7EEE8668" w14:textId="7AD8C428" w:rsidR="00E8199D" w:rsidRPr="00DC1F5E" w:rsidRDefault="00E8199D" w:rsidP="00B173E0">
      <w:pPr>
        <w:spacing w:line="276" w:lineRule="auto"/>
        <w:rPr>
          <w:szCs w:val="26"/>
        </w:rPr>
      </w:pPr>
    </w:p>
    <w:p w14:paraId="769D5EED" w14:textId="77777777" w:rsidR="00E92B29" w:rsidRDefault="00F01B2B" w:rsidP="00E92B29">
      <w:pPr>
        <w:keepNext/>
        <w:spacing w:line="276" w:lineRule="auto"/>
        <w:ind w:firstLine="0"/>
        <w:jc w:val="center"/>
      </w:pPr>
      <w:r w:rsidRPr="00DC1F5E">
        <w:rPr>
          <w:noProof/>
          <w:szCs w:val="26"/>
        </w:rPr>
        <w:drawing>
          <wp:inline distT="0" distB="0" distL="0" distR="0" wp14:anchorId="12292444" wp14:editId="42BEA561">
            <wp:extent cx="3880884" cy="244798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5700" cy="2451023"/>
                    </a:xfrm>
                    <a:prstGeom prst="rect">
                      <a:avLst/>
                    </a:prstGeom>
                  </pic:spPr>
                </pic:pic>
              </a:graphicData>
            </a:graphic>
          </wp:inline>
        </w:drawing>
      </w:r>
    </w:p>
    <w:p w14:paraId="062E6CC3" w14:textId="4A18052D" w:rsidR="005C5D2E" w:rsidRPr="00E92B29" w:rsidRDefault="00E92B29" w:rsidP="00E92B29">
      <w:pPr>
        <w:pStyle w:val="Caption"/>
        <w:jc w:val="center"/>
        <w:rPr>
          <w:sz w:val="26"/>
          <w:szCs w:val="26"/>
        </w:rPr>
      </w:pPr>
      <w:bookmarkStart w:id="88" w:name="_Toc119837716"/>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17</w:t>
      </w:r>
      <w:r w:rsidRPr="00E92B29">
        <w:rPr>
          <w:sz w:val="26"/>
          <w:szCs w:val="26"/>
        </w:rPr>
        <w:fldChar w:fldCharType="end"/>
      </w:r>
      <w:r w:rsidRPr="00E92B29">
        <w:rPr>
          <w:sz w:val="26"/>
          <w:szCs w:val="26"/>
        </w:rPr>
        <w:t xml:space="preserve"> </w:t>
      </w:r>
      <w:r w:rsidRPr="00E92B29">
        <w:rPr>
          <w:rFonts w:cs="Times New Roman"/>
          <w:sz w:val="26"/>
          <w:szCs w:val="26"/>
        </w:rPr>
        <w:t>Đăng ký vé</w:t>
      </w:r>
      <w:bookmarkEnd w:id="88"/>
    </w:p>
    <w:p w14:paraId="3E592AB6" w14:textId="7DC86FBD" w:rsidR="00DF11FF" w:rsidRPr="00DC1F5E" w:rsidRDefault="00DF11FF" w:rsidP="00B173E0">
      <w:pPr>
        <w:spacing w:line="276" w:lineRule="auto"/>
        <w:ind w:firstLine="0"/>
        <w:rPr>
          <w:szCs w:val="26"/>
        </w:rPr>
      </w:pPr>
    </w:p>
    <w:p w14:paraId="31514A4C" w14:textId="002FB840" w:rsidR="00E8199D" w:rsidRPr="00DC1F5E" w:rsidRDefault="0050777E" w:rsidP="00B173E0">
      <w:pPr>
        <w:spacing w:line="276" w:lineRule="auto"/>
        <w:rPr>
          <w:color w:val="000000"/>
          <w:szCs w:val="26"/>
          <w:shd w:val="clear" w:color="auto" w:fill="FFFFFF"/>
        </w:rPr>
      </w:pPr>
      <w:r w:rsidRPr="00DC1F5E">
        <w:rPr>
          <w:color w:val="000000"/>
          <w:szCs w:val="26"/>
          <w:shd w:val="clear" w:color="auto" w:fill="FFFFFF"/>
        </w:rPr>
        <w:t>Sau khi chọn đầy đủ các thông tin ở trên sơ đồ rạp phim sẽ xuất hiện, k</w:t>
      </w:r>
      <w:r w:rsidR="00E8199D" w:rsidRPr="00DC1F5E">
        <w:rPr>
          <w:color w:val="000000"/>
          <w:szCs w:val="26"/>
          <w:shd w:val="clear" w:color="auto" w:fill="FFFFFF"/>
        </w:rPr>
        <w:t>hách hàng sẽ tiến hành chọn ghế</w:t>
      </w:r>
      <w:r w:rsidRPr="00DC1F5E">
        <w:rPr>
          <w:color w:val="000000"/>
          <w:szCs w:val="26"/>
          <w:shd w:val="clear" w:color="auto" w:fill="FFFFFF"/>
        </w:rPr>
        <w:t xml:space="preserve"> ngồi</w:t>
      </w:r>
      <w:r w:rsidR="00E8199D" w:rsidRPr="00DC1F5E">
        <w:rPr>
          <w:color w:val="000000"/>
          <w:szCs w:val="26"/>
          <w:shd w:val="clear" w:color="auto" w:fill="FFFFFF"/>
        </w:rPr>
        <w:t xml:space="preserve"> dựa trên sơ đồ rạp phim hiển thị trên màn hình. </w:t>
      </w:r>
    </w:p>
    <w:p w14:paraId="2BC3E66B" w14:textId="77777777" w:rsidR="00E8199D" w:rsidRPr="00DC1F5E" w:rsidRDefault="00E8199D" w:rsidP="00B173E0">
      <w:pPr>
        <w:spacing w:line="276" w:lineRule="auto"/>
        <w:rPr>
          <w:color w:val="000000"/>
          <w:szCs w:val="26"/>
          <w:shd w:val="clear" w:color="auto" w:fill="FFFFFF"/>
        </w:rPr>
      </w:pPr>
    </w:p>
    <w:p w14:paraId="32089A48" w14:textId="77777777" w:rsidR="00E92B29" w:rsidRDefault="00E8199D" w:rsidP="00E92B29">
      <w:pPr>
        <w:keepNext/>
        <w:spacing w:line="276" w:lineRule="auto"/>
        <w:jc w:val="center"/>
      </w:pPr>
      <w:r w:rsidRPr="00DC1F5E">
        <w:rPr>
          <w:noProof/>
          <w:szCs w:val="26"/>
        </w:rPr>
        <w:drawing>
          <wp:inline distT="0" distB="0" distL="0" distR="0" wp14:anchorId="3AD8AFA5" wp14:editId="1BFA1989">
            <wp:extent cx="3721395" cy="237888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7271" cy="2389031"/>
                    </a:xfrm>
                    <a:prstGeom prst="rect">
                      <a:avLst/>
                    </a:prstGeom>
                  </pic:spPr>
                </pic:pic>
              </a:graphicData>
            </a:graphic>
          </wp:inline>
        </w:drawing>
      </w:r>
    </w:p>
    <w:p w14:paraId="7F1CAE82" w14:textId="71B5B867" w:rsidR="005C5D2E" w:rsidRPr="00E92B29" w:rsidRDefault="00E92B29" w:rsidP="00E92B29">
      <w:pPr>
        <w:pStyle w:val="Caption"/>
        <w:jc w:val="center"/>
        <w:rPr>
          <w:sz w:val="26"/>
          <w:szCs w:val="26"/>
        </w:rPr>
      </w:pPr>
      <w:bookmarkStart w:id="89" w:name="_Toc119837717"/>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18</w:t>
      </w:r>
      <w:r w:rsidRPr="00E92B29">
        <w:rPr>
          <w:sz w:val="26"/>
          <w:szCs w:val="26"/>
        </w:rPr>
        <w:fldChar w:fldCharType="end"/>
      </w:r>
      <w:r w:rsidRPr="00E92B29">
        <w:rPr>
          <w:sz w:val="26"/>
          <w:szCs w:val="26"/>
        </w:rPr>
        <w:t xml:space="preserve"> </w:t>
      </w:r>
      <w:r w:rsidRPr="00E92B29">
        <w:rPr>
          <w:rFonts w:cs="Times New Roman"/>
          <w:sz w:val="26"/>
          <w:szCs w:val="26"/>
        </w:rPr>
        <w:t>Sơ đồ chỗ ngồi</w:t>
      </w:r>
      <w:bookmarkEnd w:id="89"/>
    </w:p>
    <w:p w14:paraId="7F8793A8" w14:textId="77777777" w:rsidR="00CA2B0F" w:rsidRPr="00DC1F5E" w:rsidRDefault="00CA2B0F" w:rsidP="00B173E0">
      <w:pPr>
        <w:spacing w:line="276" w:lineRule="auto"/>
        <w:jc w:val="center"/>
        <w:rPr>
          <w:color w:val="000000"/>
          <w:szCs w:val="26"/>
          <w:shd w:val="clear" w:color="auto" w:fill="FFFFFF"/>
        </w:rPr>
      </w:pPr>
    </w:p>
    <w:p w14:paraId="098468FF" w14:textId="44E02216" w:rsidR="00CA2B0F" w:rsidRPr="00DC1F5E" w:rsidRDefault="00E8199D" w:rsidP="00B173E0">
      <w:pPr>
        <w:spacing w:line="276" w:lineRule="auto"/>
        <w:rPr>
          <w:color w:val="000000"/>
          <w:szCs w:val="26"/>
          <w:shd w:val="clear" w:color="auto" w:fill="FFFFFF"/>
        </w:rPr>
      </w:pPr>
      <w:r w:rsidRPr="00DC1F5E">
        <w:rPr>
          <w:color w:val="000000"/>
          <w:szCs w:val="26"/>
          <w:shd w:val="clear" w:color="auto" w:fill="FFFFFF"/>
        </w:rPr>
        <w:t xml:space="preserve">Nhấn vào vị trí ghế để chọn mua vé, sau khi nhấn vào ghế sẽ chuyển màu kèm theo hiển thị ghế chọn lên màn </w:t>
      </w:r>
      <w:r w:rsidR="007B3CE5" w:rsidRPr="00DC1F5E">
        <w:rPr>
          <w:color w:val="000000"/>
          <w:szCs w:val="26"/>
          <w:shd w:val="clear" w:color="auto" w:fill="FFFFFF"/>
        </w:rPr>
        <w:t>Danh sách ghế</w:t>
      </w:r>
      <w:r w:rsidRPr="00DC1F5E">
        <w:rPr>
          <w:color w:val="000000"/>
          <w:szCs w:val="26"/>
          <w:shd w:val="clear" w:color="auto" w:fill="FFFFFF"/>
        </w:rPr>
        <w:t xml:space="preserve"> chọn</w:t>
      </w:r>
      <w:r w:rsidR="00CA2B0F" w:rsidRPr="00DC1F5E">
        <w:rPr>
          <w:color w:val="000000"/>
          <w:szCs w:val="26"/>
          <w:shd w:val="clear" w:color="auto" w:fill="FFFFFF"/>
        </w:rPr>
        <w:t>.</w:t>
      </w:r>
      <w:r w:rsidR="007B3CE5" w:rsidRPr="00DC1F5E">
        <w:rPr>
          <w:color w:val="000000"/>
          <w:szCs w:val="26"/>
          <w:shd w:val="clear" w:color="auto" w:fill="FFFFFF"/>
        </w:rPr>
        <w:t xml:space="preserve"> Nếu muốn bỏ chọn ghế thì nhấn vào ghế đó một lần nữa màu ghế sẽ thay đổi và màn hình Danh sách ghế chọn sẽ mất đi vị trí ghế đó.</w:t>
      </w:r>
    </w:p>
    <w:p w14:paraId="65888453" w14:textId="1B5BD614" w:rsidR="00647031" w:rsidRPr="00DC1F5E" w:rsidRDefault="00647031" w:rsidP="00551219">
      <w:pPr>
        <w:spacing w:line="276" w:lineRule="auto"/>
        <w:rPr>
          <w:color w:val="000000"/>
          <w:szCs w:val="26"/>
          <w:shd w:val="clear" w:color="auto" w:fill="FFFFFF"/>
        </w:rPr>
      </w:pPr>
      <w:r w:rsidRPr="00DC1F5E">
        <w:rPr>
          <w:color w:val="000000"/>
          <w:szCs w:val="26"/>
          <w:shd w:val="clear" w:color="auto" w:fill="FFFFFF"/>
        </w:rPr>
        <w:lastRenderedPageBreak/>
        <w:t xml:space="preserve">Ở hình 4.18 màu xám đậm đang được lựa chọn và xuất hiện lưu tạm thời vào 1 danh sách trên bảng danh sách ghế đang chọn. Ghế A3 đã được hủy bỏ nên có màu nhạt hơn giúp cho người dung dễ nhận biết ghế nào vừa bỏ phân biệt được với ghế chưa từng chọn. </w:t>
      </w:r>
    </w:p>
    <w:p w14:paraId="7F486FB9" w14:textId="05597821" w:rsidR="008320E6" w:rsidRPr="00DC1F5E" w:rsidRDefault="008320E6" w:rsidP="00B173E0">
      <w:pPr>
        <w:spacing w:line="276" w:lineRule="auto"/>
        <w:rPr>
          <w:color w:val="000000"/>
          <w:szCs w:val="26"/>
          <w:shd w:val="clear" w:color="auto" w:fill="FFFFFF"/>
        </w:rPr>
      </w:pPr>
      <w:r w:rsidRPr="00DC1F5E">
        <w:rPr>
          <w:color w:val="000000"/>
          <w:szCs w:val="26"/>
          <w:shd w:val="clear" w:color="auto" w:fill="FFFFFF"/>
        </w:rPr>
        <w:t xml:space="preserve">Sau khi hoàn thành chọn </w:t>
      </w:r>
      <w:r w:rsidR="00647031" w:rsidRPr="00DC1F5E">
        <w:rPr>
          <w:color w:val="000000"/>
          <w:szCs w:val="26"/>
          <w:shd w:val="clear" w:color="auto" w:fill="FFFFFF"/>
        </w:rPr>
        <w:t>và nhấ</w:t>
      </w:r>
      <w:r w:rsidR="00ED5754" w:rsidRPr="00DC1F5E">
        <w:rPr>
          <w:color w:val="000000"/>
          <w:szCs w:val="26"/>
          <w:shd w:val="clear" w:color="auto" w:fill="FFFFFF"/>
        </w:rPr>
        <w:t>n Đăng Ký,</w:t>
      </w:r>
      <w:r w:rsidRPr="00DC1F5E">
        <w:rPr>
          <w:color w:val="000000"/>
          <w:szCs w:val="26"/>
          <w:shd w:val="clear" w:color="auto" w:fill="FFFFFF"/>
        </w:rPr>
        <w:t xml:space="preserve"> hệ thống sẽ hiện form yêu cầu nhập thông tin khách hàng.</w:t>
      </w:r>
    </w:p>
    <w:p w14:paraId="6AC93D04" w14:textId="77777777" w:rsidR="0050777E" w:rsidRPr="00DC1F5E" w:rsidRDefault="0050777E" w:rsidP="00B173E0">
      <w:pPr>
        <w:spacing w:line="276" w:lineRule="auto"/>
        <w:rPr>
          <w:color w:val="000000"/>
          <w:szCs w:val="26"/>
          <w:shd w:val="clear" w:color="auto" w:fill="FFFFFF"/>
        </w:rPr>
      </w:pPr>
    </w:p>
    <w:p w14:paraId="1B320841" w14:textId="77777777" w:rsidR="00E92B29" w:rsidRDefault="00CA2B0F" w:rsidP="00E92B29">
      <w:pPr>
        <w:keepNext/>
        <w:spacing w:line="276" w:lineRule="auto"/>
        <w:jc w:val="center"/>
      </w:pPr>
      <w:r w:rsidRPr="00DC1F5E">
        <w:rPr>
          <w:noProof/>
          <w:szCs w:val="26"/>
        </w:rPr>
        <w:drawing>
          <wp:inline distT="0" distB="0" distL="0" distR="0" wp14:anchorId="59C82DF6" wp14:editId="2639E1B9">
            <wp:extent cx="3306726" cy="23633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7470" cy="2370992"/>
                    </a:xfrm>
                    <a:prstGeom prst="rect">
                      <a:avLst/>
                    </a:prstGeom>
                  </pic:spPr>
                </pic:pic>
              </a:graphicData>
            </a:graphic>
          </wp:inline>
        </w:drawing>
      </w:r>
    </w:p>
    <w:p w14:paraId="79866FA4" w14:textId="6B66552C" w:rsidR="00E92B29" w:rsidRPr="00E92B29" w:rsidRDefault="00E92B29" w:rsidP="00E92B29">
      <w:pPr>
        <w:pStyle w:val="Caption"/>
        <w:spacing w:line="276" w:lineRule="auto"/>
        <w:jc w:val="center"/>
        <w:rPr>
          <w:rFonts w:cs="Times New Roman"/>
          <w:sz w:val="26"/>
          <w:szCs w:val="26"/>
        </w:rPr>
      </w:pPr>
      <w:bookmarkStart w:id="90" w:name="_Toc119837718"/>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19</w:t>
      </w:r>
      <w:r w:rsidRPr="00E92B29">
        <w:rPr>
          <w:sz w:val="26"/>
          <w:szCs w:val="26"/>
        </w:rPr>
        <w:fldChar w:fldCharType="end"/>
      </w:r>
      <w:r w:rsidRPr="00E92B29">
        <w:rPr>
          <w:sz w:val="26"/>
          <w:szCs w:val="26"/>
        </w:rPr>
        <w:t xml:space="preserve"> </w:t>
      </w:r>
      <w:r w:rsidRPr="00E92B29">
        <w:rPr>
          <w:rFonts w:cs="Times New Roman"/>
          <w:sz w:val="26"/>
          <w:szCs w:val="26"/>
        </w:rPr>
        <w:t>Thông tin đăng ký vé</w:t>
      </w:r>
      <w:bookmarkEnd w:id="90"/>
    </w:p>
    <w:p w14:paraId="76006A3B" w14:textId="299CD5AB" w:rsidR="005C5D2E" w:rsidRPr="00DC1F5E" w:rsidRDefault="005C5D2E" w:rsidP="00E92B29">
      <w:pPr>
        <w:pStyle w:val="Caption"/>
        <w:jc w:val="center"/>
        <w:rPr>
          <w:szCs w:val="26"/>
        </w:rPr>
      </w:pPr>
    </w:p>
    <w:p w14:paraId="56BCA49E" w14:textId="1E042A3A" w:rsidR="008320E6" w:rsidRPr="00DC1F5E" w:rsidRDefault="008320E6" w:rsidP="00B173E0">
      <w:pPr>
        <w:spacing w:line="276" w:lineRule="auto"/>
        <w:rPr>
          <w:szCs w:val="26"/>
        </w:rPr>
      </w:pPr>
    </w:p>
    <w:p w14:paraId="3895E740" w14:textId="3457FD63" w:rsidR="008320E6" w:rsidRPr="00DC1F5E" w:rsidRDefault="008320E6" w:rsidP="00B173E0">
      <w:pPr>
        <w:spacing w:line="276" w:lineRule="auto"/>
        <w:rPr>
          <w:szCs w:val="26"/>
        </w:rPr>
      </w:pPr>
      <w:r w:rsidRPr="00DC1F5E">
        <w:rPr>
          <w:szCs w:val="26"/>
        </w:rPr>
        <w:t>Hệ thống yêu cầu khách hàng nhập số điện thoại trước để kiểm tra nếu khách hàng đã từng mua vé thì hệ thống sẽ sử dụng thông tin cũ</w:t>
      </w:r>
      <w:r w:rsidR="00ED5754" w:rsidRPr="00DC1F5E">
        <w:rPr>
          <w:szCs w:val="26"/>
        </w:rPr>
        <w:t xml:space="preserve"> - Tên</w:t>
      </w:r>
      <w:r w:rsidRPr="00DC1F5E">
        <w:rPr>
          <w:szCs w:val="26"/>
        </w:rPr>
        <w:t xml:space="preserve"> của khách hàng.</w:t>
      </w:r>
    </w:p>
    <w:p w14:paraId="56C10D9D" w14:textId="5C1736B6" w:rsidR="00CA2B0F" w:rsidRPr="00DC1F5E" w:rsidRDefault="008320E6" w:rsidP="00B173E0">
      <w:pPr>
        <w:spacing w:line="276" w:lineRule="auto"/>
        <w:rPr>
          <w:szCs w:val="26"/>
        </w:rPr>
      </w:pPr>
      <w:r w:rsidRPr="00DC1F5E">
        <w:rPr>
          <w:szCs w:val="26"/>
        </w:rPr>
        <w:t>Số điện thoại được yêu cầu nhập 10-11 số</w:t>
      </w:r>
      <w:r w:rsidR="007B3CE5" w:rsidRPr="00DC1F5E">
        <w:rPr>
          <w:szCs w:val="26"/>
        </w:rPr>
        <w:t xml:space="preserve">, hệ thống sẽ báo lỗi nếu định dạng số điện thoại không đúng với yêu cầu. </w:t>
      </w:r>
      <w:r w:rsidRPr="00DC1F5E">
        <w:rPr>
          <w:szCs w:val="26"/>
        </w:rPr>
        <w:t xml:space="preserve">Sau khi nhập thông tin thành công hóa đơn sẽ </w:t>
      </w:r>
      <w:r w:rsidR="007B3CE5" w:rsidRPr="00DC1F5E">
        <w:rPr>
          <w:szCs w:val="26"/>
        </w:rPr>
        <w:t>được in ra.</w:t>
      </w:r>
    </w:p>
    <w:p w14:paraId="3F121F42" w14:textId="77777777" w:rsidR="008320E6" w:rsidRPr="00DC1F5E" w:rsidRDefault="008320E6" w:rsidP="00B173E0">
      <w:pPr>
        <w:spacing w:line="276" w:lineRule="auto"/>
        <w:rPr>
          <w:szCs w:val="26"/>
        </w:rPr>
      </w:pPr>
    </w:p>
    <w:p w14:paraId="55278B89" w14:textId="77777777" w:rsidR="00E92B29" w:rsidRDefault="00CA2B0F" w:rsidP="00E92B29">
      <w:pPr>
        <w:keepNext/>
        <w:spacing w:line="276" w:lineRule="auto"/>
        <w:jc w:val="center"/>
      </w:pPr>
      <w:r w:rsidRPr="00DC1F5E">
        <w:rPr>
          <w:noProof/>
          <w:szCs w:val="26"/>
        </w:rPr>
        <w:drawing>
          <wp:inline distT="0" distB="0" distL="0" distR="0" wp14:anchorId="464A5481" wp14:editId="199122AD">
            <wp:extent cx="3274828" cy="2302655"/>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3083" cy="2308459"/>
                    </a:xfrm>
                    <a:prstGeom prst="rect">
                      <a:avLst/>
                    </a:prstGeom>
                  </pic:spPr>
                </pic:pic>
              </a:graphicData>
            </a:graphic>
          </wp:inline>
        </w:drawing>
      </w:r>
    </w:p>
    <w:p w14:paraId="12CE879E" w14:textId="41B6065D" w:rsidR="005C5D2E" w:rsidRPr="00E92B29" w:rsidRDefault="00E92B29" w:rsidP="00E92B29">
      <w:pPr>
        <w:pStyle w:val="Caption"/>
        <w:jc w:val="center"/>
        <w:rPr>
          <w:sz w:val="26"/>
          <w:szCs w:val="26"/>
        </w:rPr>
      </w:pPr>
      <w:bookmarkStart w:id="91" w:name="_Toc119837719"/>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20</w:t>
      </w:r>
      <w:r w:rsidRPr="00E92B29">
        <w:rPr>
          <w:sz w:val="26"/>
          <w:szCs w:val="26"/>
        </w:rPr>
        <w:fldChar w:fldCharType="end"/>
      </w:r>
      <w:r w:rsidRPr="00E92B29">
        <w:rPr>
          <w:sz w:val="26"/>
          <w:szCs w:val="26"/>
        </w:rPr>
        <w:t xml:space="preserve"> </w:t>
      </w:r>
      <w:r w:rsidRPr="00E92B29">
        <w:rPr>
          <w:rFonts w:cs="Times New Roman"/>
          <w:sz w:val="26"/>
          <w:szCs w:val="26"/>
        </w:rPr>
        <w:t>Thông báo nhập sai định dạng số điện thoại</w:t>
      </w:r>
      <w:bookmarkEnd w:id="91"/>
    </w:p>
    <w:p w14:paraId="6FE904B9" w14:textId="69F58806" w:rsidR="00CA2B0F" w:rsidRPr="00DC1F5E" w:rsidRDefault="00CA2B0F" w:rsidP="00B173E0">
      <w:pPr>
        <w:pStyle w:val="Caption"/>
        <w:spacing w:line="276" w:lineRule="auto"/>
        <w:jc w:val="center"/>
        <w:rPr>
          <w:rFonts w:cs="Times New Roman"/>
          <w:sz w:val="26"/>
          <w:szCs w:val="26"/>
        </w:rPr>
      </w:pPr>
    </w:p>
    <w:p w14:paraId="5EE8CD3E" w14:textId="35460277" w:rsidR="00CA2B0F" w:rsidRPr="00DC1F5E" w:rsidRDefault="00CA2B0F" w:rsidP="00B173E0">
      <w:pPr>
        <w:spacing w:line="276" w:lineRule="auto"/>
        <w:rPr>
          <w:szCs w:val="26"/>
        </w:rPr>
      </w:pPr>
    </w:p>
    <w:p w14:paraId="59D960C0" w14:textId="4F01CC5A" w:rsidR="008320E6" w:rsidRPr="00DC1F5E" w:rsidRDefault="008320E6" w:rsidP="00B173E0">
      <w:pPr>
        <w:spacing w:line="276" w:lineRule="auto"/>
        <w:rPr>
          <w:szCs w:val="26"/>
        </w:rPr>
      </w:pPr>
      <w:r w:rsidRPr="00DC1F5E">
        <w:rPr>
          <w:szCs w:val="26"/>
        </w:rPr>
        <w:t xml:space="preserve">Trên hóa đơn có tất cả thông tin gồm thông tin khách hàng: tên khách hàng, số điện thoại; thông tin phim gồm có: tên phim, ngày chiếu, giờ chiếu, số rạp, vị trí ghế, số lượng vé, giá vé và tổng tiền </w:t>
      </w:r>
      <w:r w:rsidR="007B3CE5" w:rsidRPr="00DC1F5E">
        <w:rPr>
          <w:szCs w:val="26"/>
        </w:rPr>
        <w:t>hóa đơn.</w:t>
      </w:r>
    </w:p>
    <w:p w14:paraId="13097755" w14:textId="77777777" w:rsidR="0050777E" w:rsidRPr="00DC1F5E" w:rsidRDefault="0050777E" w:rsidP="00B173E0">
      <w:pPr>
        <w:spacing w:line="276" w:lineRule="auto"/>
        <w:rPr>
          <w:szCs w:val="26"/>
        </w:rPr>
      </w:pPr>
    </w:p>
    <w:p w14:paraId="60966DD1" w14:textId="77777777" w:rsidR="00E92B29" w:rsidRDefault="00CA2B0F" w:rsidP="00E92B29">
      <w:pPr>
        <w:keepNext/>
        <w:spacing w:line="276" w:lineRule="auto"/>
        <w:jc w:val="center"/>
      </w:pPr>
      <w:r w:rsidRPr="00DC1F5E">
        <w:rPr>
          <w:noProof/>
          <w:szCs w:val="26"/>
        </w:rPr>
        <w:drawing>
          <wp:inline distT="0" distB="0" distL="0" distR="0" wp14:anchorId="59431E5C" wp14:editId="6B4D3AE7">
            <wp:extent cx="3838353" cy="20412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6626" cy="2045604"/>
                    </a:xfrm>
                    <a:prstGeom prst="rect">
                      <a:avLst/>
                    </a:prstGeom>
                  </pic:spPr>
                </pic:pic>
              </a:graphicData>
            </a:graphic>
          </wp:inline>
        </w:drawing>
      </w:r>
    </w:p>
    <w:p w14:paraId="6FC9DB68" w14:textId="631AFD06" w:rsidR="005C5D2E" w:rsidRPr="00E92B29" w:rsidRDefault="00E92B29" w:rsidP="00E92B29">
      <w:pPr>
        <w:pStyle w:val="Caption"/>
        <w:jc w:val="center"/>
        <w:rPr>
          <w:sz w:val="26"/>
          <w:szCs w:val="26"/>
        </w:rPr>
      </w:pPr>
      <w:bookmarkStart w:id="92" w:name="_Toc119837720"/>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21</w:t>
      </w:r>
      <w:r w:rsidRPr="00E92B29">
        <w:rPr>
          <w:sz w:val="26"/>
          <w:szCs w:val="26"/>
        </w:rPr>
        <w:fldChar w:fldCharType="end"/>
      </w:r>
      <w:r w:rsidRPr="00E92B29">
        <w:rPr>
          <w:sz w:val="26"/>
          <w:szCs w:val="26"/>
        </w:rPr>
        <w:t xml:space="preserve"> </w:t>
      </w:r>
      <w:r w:rsidRPr="00E92B29">
        <w:rPr>
          <w:rFonts w:cs="Times New Roman"/>
          <w:sz w:val="26"/>
          <w:szCs w:val="26"/>
        </w:rPr>
        <w:t>Hóa đơn mua vé</w:t>
      </w:r>
      <w:bookmarkEnd w:id="92"/>
    </w:p>
    <w:p w14:paraId="61B6DB65" w14:textId="3009A7CD" w:rsidR="00CA2B0F" w:rsidRPr="00DC1F5E" w:rsidRDefault="00CA2B0F" w:rsidP="00B173E0">
      <w:pPr>
        <w:spacing w:line="276" w:lineRule="auto"/>
        <w:rPr>
          <w:szCs w:val="26"/>
        </w:rPr>
      </w:pPr>
    </w:p>
    <w:p w14:paraId="7D7728DA" w14:textId="667A3A2F" w:rsidR="00CA2B0F" w:rsidRPr="00DC1F5E" w:rsidRDefault="007B3CE5" w:rsidP="00B173E0">
      <w:pPr>
        <w:spacing w:line="276" w:lineRule="auto"/>
        <w:rPr>
          <w:szCs w:val="26"/>
        </w:rPr>
      </w:pPr>
      <w:r w:rsidRPr="00DC1F5E">
        <w:rPr>
          <w:szCs w:val="26"/>
        </w:rPr>
        <w:t>Những ghế được chọn sẽ đánh dấu đỏ để thông báo cho khách hàng rằng vị trí đó đã có người chọn, kèm theo đó nếu nhấn vào vị trí đánh dấu đỏ thì Danh sách ghế chọn không cập nhật</w:t>
      </w:r>
      <w:r w:rsidR="006120ED" w:rsidRPr="00DC1F5E">
        <w:rPr>
          <w:szCs w:val="26"/>
        </w:rPr>
        <w:t>.</w:t>
      </w:r>
    </w:p>
    <w:p w14:paraId="7A170F7D" w14:textId="77777777" w:rsidR="006120ED" w:rsidRPr="00DC1F5E" w:rsidRDefault="006120ED" w:rsidP="00B173E0">
      <w:pPr>
        <w:spacing w:line="276" w:lineRule="auto"/>
        <w:rPr>
          <w:szCs w:val="26"/>
        </w:rPr>
      </w:pPr>
    </w:p>
    <w:p w14:paraId="487406C1" w14:textId="77777777" w:rsidR="00E92B29" w:rsidRDefault="00CA2B0F" w:rsidP="00E92B29">
      <w:pPr>
        <w:keepNext/>
        <w:spacing w:line="276" w:lineRule="auto"/>
        <w:jc w:val="center"/>
      </w:pPr>
      <w:r w:rsidRPr="00DC1F5E">
        <w:rPr>
          <w:noProof/>
          <w:szCs w:val="26"/>
        </w:rPr>
        <w:drawing>
          <wp:inline distT="0" distB="0" distL="0" distR="0" wp14:anchorId="63F3863D" wp14:editId="12FFB79E">
            <wp:extent cx="3714444" cy="2339163"/>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2866" cy="2350764"/>
                    </a:xfrm>
                    <a:prstGeom prst="rect">
                      <a:avLst/>
                    </a:prstGeom>
                  </pic:spPr>
                </pic:pic>
              </a:graphicData>
            </a:graphic>
          </wp:inline>
        </w:drawing>
      </w:r>
    </w:p>
    <w:p w14:paraId="4136A99A" w14:textId="305B3CFE" w:rsidR="00E92B29" w:rsidRPr="00E92B29" w:rsidRDefault="00E92B29" w:rsidP="00E92B29">
      <w:pPr>
        <w:pStyle w:val="Caption"/>
        <w:spacing w:line="276" w:lineRule="auto"/>
        <w:jc w:val="center"/>
        <w:rPr>
          <w:rFonts w:cs="Times New Roman"/>
          <w:sz w:val="26"/>
          <w:szCs w:val="26"/>
        </w:rPr>
      </w:pPr>
      <w:bookmarkStart w:id="93" w:name="_Toc119837721"/>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22</w:t>
      </w:r>
      <w:r w:rsidRPr="00E92B29">
        <w:rPr>
          <w:sz w:val="26"/>
          <w:szCs w:val="26"/>
        </w:rPr>
        <w:fldChar w:fldCharType="end"/>
      </w:r>
      <w:r w:rsidRPr="00E92B29">
        <w:rPr>
          <w:sz w:val="26"/>
          <w:szCs w:val="26"/>
        </w:rPr>
        <w:t xml:space="preserve"> </w:t>
      </w:r>
      <w:r w:rsidRPr="00E92B29">
        <w:rPr>
          <w:rFonts w:cs="Times New Roman"/>
          <w:sz w:val="26"/>
          <w:szCs w:val="26"/>
        </w:rPr>
        <w:t>Vị trí ghế đã mua</w:t>
      </w:r>
      <w:bookmarkEnd w:id="93"/>
    </w:p>
    <w:p w14:paraId="4580833C" w14:textId="1A6E1395" w:rsidR="005C5D2E" w:rsidRPr="00DC1F5E" w:rsidRDefault="005C5D2E" w:rsidP="00E92B29">
      <w:pPr>
        <w:pStyle w:val="Caption"/>
        <w:jc w:val="center"/>
        <w:rPr>
          <w:szCs w:val="26"/>
        </w:rPr>
      </w:pPr>
    </w:p>
    <w:p w14:paraId="56B9D377" w14:textId="5B3E84FD" w:rsidR="00CA2B0F" w:rsidRPr="00DC1F5E" w:rsidRDefault="00CA2B0F" w:rsidP="00551219">
      <w:pPr>
        <w:spacing w:line="276" w:lineRule="auto"/>
        <w:ind w:firstLine="0"/>
        <w:rPr>
          <w:szCs w:val="26"/>
        </w:rPr>
      </w:pPr>
    </w:p>
    <w:p w14:paraId="0D73ADE2" w14:textId="746EA121" w:rsidR="00DF11FF" w:rsidRPr="00C91173" w:rsidRDefault="00870B53" w:rsidP="00551219">
      <w:pPr>
        <w:pStyle w:val="Heading3"/>
        <w:spacing w:line="276" w:lineRule="auto"/>
        <w:ind w:firstLine="0"/>
        <w:rPr>
          <w:rFonts w:ascii="Times New Roman" w:hAnsi="Times New Roman" w:cs="Times New Roman"/>
          <w:i/>
          <w:iCs/>
          <w:sz w:val="26"/>
          <w:szCs w:val="26"/>
        </w:rPr>
      </w:pPr>
      <w:bookmarkStart w:id="94" w:name="_Toc119839206"/>
      <w:r>
        <w:rPr>
          <w:rFonts w:ascii="Times New Roman" w:hAnsi="Times New Roman" w:cs="Times New Roman"/>
          <w:i/>
          <w:iCs/>
          <w:sz w:val="26"/>
          <w:szCs w:val="26"/>
        </w:rPr>
        <w:lastRenderedPageBreak/>
        <w:t>5</w:t>
      </w:r>
      <w:r w:rsidR="00982743" w:rsidRPr="00C91173">
        <w:rPr>
          <w:rFonts w:ascii="Times New Roman" w:hAnsi="Times New Roman" w:cs="Times New Roman"/>
          <w:i/>
          <w:iCs/>
          <w:sz w:val="26"/>
          <w:szCs w:val="26"/>
        </w:rPr>
        <w:t>.4.6</w:t>
      </w:r>
      <w:r w:rsidR="009B127F">
        <w:rPr>
          <w:rFonts w:ascii="Times New Roman" w:hAnsi="Times New Roman" w:cs="Times New Roman"/>
          <w:i/>
          <w:iCs/>
          <w:sz w:val="26"/>
          <w:szCs w:val="26"/>
        </w:rPr>
        <w:t>.</w:t>
      </w:r>
      <w:r w:rsidR="00DF11FF" w:rsidRPr="00C91173">
        <w:rPr>
          <w:rFonts w:ascii="Times New Roman" w:hAnsi="Times New Roman" w:cs="Times New Roman"/>
          <w:i/>
          <w:iCs/>
          <w:sz w:val="26"/>
          <w:szCs w:val="26"/>
        </w:rPr>
        <w:t xml:space="preserve"> Quản lý hóa đơn</w:t>
      </w:r>
      <w:bookmarkEnd w:id="94"/>
    </w:p>
    <w:p w14:paraId="274CCE8D" w14:textId="46AB61AB" w:rsidR="006120ED" w:rsidRPr="00DC1F5E" w:rsidRDefault="006120ED" w:rsidP="00B173E0">
      <w:pPr>
        <w:spacing w:line="276" w:lineRule="auto"/>
        <w:rPr>
          <w:szCs w:val="26"/>
        </w:rPr>
      </w:pPr>
      <w:r w:rsidRPr="00DC1F5E">
        <w:rPr>
          <w:szCs w:val="26"/>
        </w:rPr>
        <w:t xml:space="preserve">Ở mục này sẽ cho phép người dùng kiểm tra tất cả hóa đơn đã bán được, và thực hiện một số thao tác như tìm kiếm hóa đơn </w:t>
      </w:r>
      <w:r w:rsidR="00ED5754" w:rsidRPr="00DC1F5E">
        <w:rPr>
          <w:szCs w:val="26"/>
        </w:rPr>
        <w:t xml:space="preserve">dựa </w:t>
      </w:r>
      <w:r w:rsidRPr="00DC1F5E">
        <w:rPr>
          <w:szCs w:val="26"/>
        </w:rPr>
        <w:t>theo thờ</w:t>
      </w:r>
      <w:r w:rsidR="00ED5754" w:rsidRPr="00DC1F5E">
        <w:rPr>
          <w:szCs w:val="26"/>
        </w:rPr>
        <w:t xml:space="preserve">i gian và </w:t>
      </w:r>
      <w:r w:rsidRPr="00DC1F5E">
        <w:rPr>
          <w:szCs w:val="26"/>
        </w:rPr>
        <w:t>tìm kiếm hóa đơn theo số điện thoại, in lại hóa đơn mới.</w:t>
      </w:r>
    </w:p>
    <w:p w14:paraId="74A01871" w14:textId="77777777" w:rsidR="0050777E" w:rsidRPr="00DC1F5E" w:rsidRDefault="0050777E" w:rsidP="00B173E0">
      <w:pPr>
        <w:spacing w:line="276" w:lineRule="auto"/>
        <w:rPr>
          <w:szCs w:val="26"/>
        </w:rPr>
      </w:pPr>
    </w:p>
    <w:p w14:paraId="1D183329" w14:textId="77777777" w:rsidR="00E92B29" w:rsidRDefault="00D72A96" w:rsidP="00E92B29">
      <w:pPr>
        <w:keepNext/>
        <w:spacing w:line="276" w:lineRule="auto"/>
        <w:ind w:firstLine="0"/>
        <w:jc w:val="center"/>
      </w:pPr>
      <w:r w:rsidRPr="00DC1F5E">
        <w:rPr>
          <w:noProof/>
          <w:szCs w:val="26"/>
        </w:rPr>
        <w:drawing>
          <wp:inline distT="0" distB="0" distL="0" distR="0" wp14:anchorId="19FAAE52" wp14:editId="3D564828">
            <wp:extent cx="3912781" cy="188530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193" cy="1892251"/>
                    </a:xfrm>
                    <a:prstGeom prst="rect">
                      <a:avLst/>
                    </a:prstGeom>
                  </pic:spPr>
                </pic:pic>
              </a:graphicData>
            </a:graphic>
          </wp:inline>
        </w:drawing>
      </w:r>
    </w:p>
    <w:p w14:paraId="6F88703E" w14:textId="3ACD36E5" w:rsidR="00E92B29" w:rsidRPr="00E92B29" w:rsidRDefault="00E92B29" w:rsidP="00E92B29">
      <w:pPr>
        <w:pStyle w:val="Caption"/>
        <w:spacing w:line="276" w:lineRule="auto"/>
        <w:jc w:val="center"/>
        <w:rPr>
          <w:rFonts w:cs="Times New Roman"/>
          <w:b/>
          <w:bCs/>
          <w:i w:val="0"/>
          <w:iCs w:val="0"/>
          <w:sz w:val="26"/>
          <w:szCs w:val="26"/>
        </w:rPr>
      </w:pPr>
      <w:bookmarkStart w:id="95" w:name="_Toc119837722"/>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23</w:t>
      </w:r>
      <w:r w:rsidRPr="00E92B29">
        <w:rPr>
          <w:sz w:val="26"/>
          <w:szCs w:val="26"/>
        </w:rPr>
        <w:fldChar w:fldCharType="end"/>
      </w:r>
      <w:r w:rsidRPr="00E92B29">
        <w:rPr>
          <w:sz w:val="26"/>
          <w:szCs w:val="26"/>
        </w:rPr>
        <w:t xml:space="preserve"> </w:t>
      </w:r>
      <w:r w:rsidRPr="00E92B29">
        <w:rPr>
          <w:rFonts w:cs="Times New Roman"/>
          <w:sz w:val="26"/>
          <w:szCs w:val="26"/>
        </w:rPr>
        <w:t>Quản lý hóa đơn</w:t>
      </w:r>
      <w:bookmarkEnd w:id="95"/>
    </w:p>
    <w:p w14:paraId="6DC4A055" w14:textId="2D218201" w:rsidR="006120ED" w:rsidRPr="00DC1F5E" w:rsidRDefault="006120ED" w:rsidP="00E92B29">
      <w:pPr>
        <w:ind w:firstLine="0"/>
      </w:pPr>
    </w:p>
    <w:p w14:paraId="7A5335EA" w14:textId="78739F3C" w:rsidR="006120ED" w:rsidRPr="00DC1F5E" w:rsidRDefault="00423FC5" w:rsidP="00B173E0">
      <w:pPr>
        <w:spacing w:line="276" w:lineRule="auto"/>
        <w:ind w:firstLine="0"/>
        <w:rPr>
          <w:szCs w:val="26"/>
        </w:rPr>
      </w:pPr>
      <w:r w:rsidRPr="00DC1F5E">
        <w:rPr>
          <w:szCs w:val="26"/>
        </w:rPr>
        <w:tab/>
        <w:t>Để tối ưu thời gian tìm kiếm, ở mục tìm kiếm sẽ hiện ra những kết quả tìm được ngay lập tức dựa trên các ký tự người dùng nhập vào kể cả khi số điện thoại nhập chưa đủ.</w:t>
      </w:r>
    </w:p>
    <w:p w14:paraId="4124690E" w14:textId="71CF35F1" w:rsidR="00ED5754" w:rsidRPr="00DC1F5E" w:rsidRDefault="00ED5754" w:rsidP="00B173E0">
      <w:pPr>
        <w:spacing w:line="276" w:lineRule="auto"/>
        <w:ind w:firstLine="0"/>
        <w:rPr>
          <w:bCs/>
          <w:iCs/>
          <w:szCs w:val="26"/>
        </w:rPr>
      </w:pPr>
      <w:r w:rsidRPr="00DC1F5E">
        <w:rPr>
          <w:bCs/>
          <w:iCs/>
          <w:szCs w:val="26"/>
        </w:rPr>
        <w:t>Hình 4.23 thời gian khi load lên form sẽ được mặc định lấy theo tháng hiện tại và cập nhật từ đầu tháng đến cuối tháng. Nếu muốn tìm vào 1 khoảng thời gian ngắn hơn dựa trên số điện thoại đã sử dụng ở rạp nhiều tháng thì vẫn rất dễ tìm. Và không bị giới hạn về điều đó.</w:t>
      </w:r>
    </w:p>
    <w:p w14:paraId="3555426E" w14:textId="77777777" w:rsidR="00ED5754" w:rsidRPr="00DC1F5E" w:rsidRDefault="00ED5754" w:rsidP="00B173E0">
      <w:pPr>
        <w:spacing w:line="276" w:lineRule="auto"/>
        <w:ind w:firstLine="0"/>
        <w:rPr>
          <w:bCs/>
          <w:iCs/>
          <w:szCs w:val="26"/>
        </w:rPr>
      </w:pPr>
    </w:p>
    <w:p w14:paraId="27791C01" w14:textId="77777777" w:rsidR="00E92B29" w:rsidRDefault="00D72A96" w:rsidP="00E92B29">
      <w:pPr>
        <w:keepNext/>
        <w:spacing w:line="276" w:lineRule="auto"/>
        <w:ind w:firstLine="0"/>
        <w:jc w:val="center"/>
      </w:pPr>
      <w:r w:rsidRPr="00DC1F5E">
        <w:rPr>
          <w:noProof/>
          <w:szCs w:val="26"/>
        </w:rPr>
        <w:drawing>
          <wp:inline distT="0" distB="0" distL="0" distR="0" wp14:anchorId="52080421" wp14:editId="6EB585E6">
            <wp:extent cx="4625163" cy="1331501"/>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5965" cy="1337489"/>
                    </a:xfrm>
                    <a:prstGeom prst="rect">
                      <a:avLst/>
                    </a:prstGeom>
                  </pic:spPr>
                </pic:pic>
              </a:graphicData>
            </a:graphic>
          </wp:inline>
        </w:drawing>
      </w:r>
    </w:p>
    <w:p w14:paraId="6D8E5A00" w14:textId="6020150A" w:rsidR="00E92B29" w:rsidRPr="00E92B29" w:rsidRDefault="00E92B29" w:rsidP="00E92B29">
      <w:pPr>
        <w:pStyle w:val="Caption"/>
        <w:spacing w:line="276" w:lineRule="auto"/>
        <w:jc w:val="center"/>
        <w:rPr>
          <w:rFonts w:cs="Times New Roman"/>
          <w:sz w:val="26"/>
          <w:szCs w:val="26"/>
        </w:rPr>
      </w:pPr>
      <w:bookmarkStart w:id="96" w:name="_Toc119837723"/>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24</w:t>
      </w:r>
      <w:r w:rsidRPr="00E92B29">
        <w:rPr>
          <w:sz w:val="26"/>
          <w:szCs w:val="26"/>
        </w:rPr>
        <w:fldChar w:fldCharType="end"/>
      </w:r>
      <w:r w:rsidRPr="00E92B29">
        <w:rPr>
          <w:sz w:val="26"/>
          <w:szCs w:val="26"/>
        </w:rPr>
        <w:t xml:space="preserve"> </w:t>
      </w:r>
      <w:r w:rsidRPr="00E92B29">
        <w:rPr>
          <w:rFonts w:cs="Times New Roman"/>
          <w:sz w:val="26"/>
          <w:szCs w:val="26"/>
        </w:rPr>
        <w:t>Tìm kiếm thông tin hóa đơn</w:t>
      </w:r>
      <w:bookmarkEnd w:id="96"/>
    </w:p>
    <w:p w14:paraId="3DAD48EE" w14:textId="2933FAB7" w:rsidR="005C5D2E" w:rsidRPr="00DC1F5E" w:rsidRDefault="005C5D2E" w:rsidP="00E92B29">
      <w:pPr>
        <w:pStyle w:val="Caption"/>
        <w:jc w:val="center"/>
        <w:rPr>
          <w:szCs w:val="26"/>
        </w:rPr>
      </w:pPr>
    </w:p>
    <w:p w14:paraId="434B2CF4" w14:textId="39B004CE" w:rsidR="00423FC5" w:rsidRDefault="00423FC5" w:rsidP="00C91173">
      <w:pPr>
        <w:pStyle w:val="Caption"/>
        <w:spacing w:line="276" w:lineRule="auto"/>
        <w:jc w:val="center"/>
        <w:rPr>
          <w:rFonts w:cs="Times New Roman"/>
          <w:sz w:val="26"/>
          <w:szCs w:val="26"/>
        </w:rPr>
      </w:pPr>
    </w:p>
    <w:p w14:paraId="3AB7BB70" w14:textId="77777777" w:rsidR="00C91173" w:rsidRPr="00C91173" w:rsidRDefault="00C91173" w:rsidP="00C91173"/>
    <w:p w14:paraId="7D80D522" w14:textId="5AB1A8CA" w:rsidR="00423FC5" w:rsidRPr="00DC1F5E" w:rsidRDefault="00423FC5" w:rsidP="00B173E0">
      <w:pPr>
        <w:spacing w:line="276" w:lineRule="auto"/>
        <w:rPr>
          <w:szCs w:val="26"/>
        </w:rPr>
      </w:pPr>
      <w:r w:rsidRPr="00DC1F5E">
        <w:rPr>
          <w:szCs w:val="26"/>
        </w:rPr>
        <w:t>Mục tìm kiếm bằng giờ chiếu cũng sẽ thông báo không hợp lệ và yêu cầu nhập lại nếu người dùng nhập thời gian kết thúc sớm hơn thời gian bắt đầu</w:t>
      </w:r>
      <w:r w:rsidR="0050777E" w:rsidRPr="00DC1F5E">
        <w:rPr>
          <w:szCs w:val="26"/>
        </w:rPr>
        <w:t>, có nghĩa là định dạng thời gian không phù hợp.</w:t>
      </w:r>
    </w:p>
    <w:p w14:paraId="3291243D" w14:textId="1AF4A756" w:rsidR="00D72A96" w:rsidRPr="00DC1F5E" w:rsidRDefault="00D72A96" w:rsidP="00B173E0">
      <w:pPr>
        <w:spacing w:line="276" w:lineRule="auto"/>
        <w:ind w:firstLine="0"/>
        <w:rPr>
          <w:b/>
          <w:bCs/>
          <w:i/>
          <w:iCs/>
          <w:szCs w:val="26"/>
        </w:rPr>
      </w:pPr>
    </w:p>
    <w:p w14:paraId="38DDF281" w14:textId="77777777" w:rsidR="00E92B29" w:rsidRDefault="00D72A96" w:rsidP="00E92B29">
      <w:pPr>
        <w:keepNext/>
        <w:tabs>
          <w:tab w:val="left" w:pos="7371"/>
        </w:tabs>
        <w:spacing w:line="276" w:lineRule="auto"/>
        <w:ind w:firstLine="0"/>
        <w:jc w:val="center"/>
      </w:pPr>
      <w:r w:rsidRPr="00DC1F5E">
        <w:rPr>
          <w:noProof/>
          <w:szCs w:val="26"/>
        </w:rPr>
        <w:lastRenderedPageBreak/>
        <w:drawing>
          <wp:inline distT="0" distB="0" distL="0" distR="0" wp14:anchorId="5AF1A484" wp14:editId="227649FC">
            <wp:extent cx="3753293" cy="1699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3731" cy="1703936"/>
                    </a:xfrm>
                    <a:prstGeom prst="rect">
                      <a:avLst/>
                    </a:prstGeom>
                  </pic:spPr>
                </pic:pic>
              </a:graphicData>
            </a:graphic>
          </wp:inline>
        </w:drawing>
      </w:r>
    </w:p>
    <w:p w14:paraId="5EB811C8" w14:textId="2A355C71" w:rsidR="005C5D2E" w:rsidRPr="00E92B29" w:rsidRDefault="00E92B29" w:rsidP="00E92B29">
      <w:pPr>
        <w:pStyle w:val="Caption"/>
        <w:jc w:val="center"/>
        <w:rPr>
          <w:sz w:val="26"/>
          <w:szCs w:val="26"/>
        </w:rPr>
      </w:pPr>
      <w:bookmarkStart w:id="97" w:name="_Toc119837724"/>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25</w:t>
      </w:r>
      <w:r w:rsidRPr="00E92B29">
        <w:rPr>
          <w:sz w:val="26"/>
          <w:szCs w:val="26"/>
        </w:rPr>
        <w:fldChar w:fldCharType="end"/>
      </w:r>
      <w:r w:rsidRPr="00E92B29">
        <w:rPr>
          <w:sz w:val="26"/>
          <w:szCs w:val="26"/>
        </w:rPr>
        <w:t xml:space="preserve"> </w:t>
      </w:r>
      <w:r w:rsidRPr="00E92B29">
        <w:rPr>
          <w:rFonts w:cs="Times New Roman"/>
          <w:sz w:val="26"/>
          <w:szCs w:val="26"/>
        </w:rPr>
        <w:t>Thông báo nhập sai thời gian</w:t>
      </w:r>
      <w:bookmarkEnd w:id="97"/>
    </w:p>
    <w:p w14:paraId="6C0B32BE" w14:textId="77777777" w:rsidR="00C91173" w:rsidRPr="00C91173" w:rsidRDefault="00C91173" w:rsidP="00C91173"/>
    <w:p w14:paraId="66334D55" w14:textId="7BC9EAE6" w:rsidR="00423FC5" w:rsidRPr="00DC1F5E" w:rsidRDefault="00423FC5" w:rsidP="00B173E0">
      <w:pPr>
        <w:spacing w:line="276" w:lineRule="auto"/>
        <w:rPr>
          <w:szCs w:val="26"/>
        </w:rPr>
      </w:pPr>
      <w:r w:rsidRPr="00DC1F5E">
        <w:rPr>
          <w:szCs w:val="26"/>
        </w:rPr>
        <w:t xml:space="preserve">Trong nhiều trường hợp khách hàng đặt vé trước </w:t>
      </w:r>
      <w:r w:rsidR="0038702D" w:rsidRPr="00DC1F5E">
        <w:rPr>
          <w:szCs w:val="26"/>
        </w:rPr>
        <w:t>nhưng</w:t>
      </w:r>
      <w:r w:rsidRPr="00DC1F5E">
        <w:rPr>
          <w:szCs w:val="26"/>
        </w:rPr>
        <w:t xml:space="preserve"> đến giờ phim chiếu làm mất vé thì công cụ sẽ hỗ trợ in lại vé mới cho khách hàng. Việc này sẽ hỗ trợ tốt nhất cho khách hàng và tăng độ thân thiện giữa khách hàng và rạp phim.</w:t>
      </w:r>
    </w:p>
    <w:p w14:paraId="173A833E" w14:textId="77777777" w:rsidR="0050777E" w:rsidRPr="00DC1F5E" w:rsidRDefault="0050777E" w:rsidP="00B173E0">
      <w:pPr>
        <w:spacing w:line="276" w:lineRule="auto"/>
        <w:rPr>
          <w:szCs w:val="26"/>
        </w:rPr>
      </w:pPr>
    </w:p>
    <w:p w14:paraId="0EEA9605" w14:textId="77777777" w:rsidR="00E92B29" w:rsidRDefault="00D72A96" w:rsidP="00E92B29">
      <w:pPr>
        <w:keepNext/>
        <w:spacing w:line="276" w:lineRule="auto"/>
        <w:ind w:firstLine="0"/>
        <w:jc w:val="center"/>
      </w:pPr>
      <w:r w:rsidRPr="00DC1F5E">
        <w:rPr>
          <w:noProof/>
          <w:szCs w:val="26"/>
        </w:rPr>
        <w:drawing>
          <wp:inline distT="0" distB="0" distL="0" distR="0" wp14:anchorId="54DEBBF4" wp14:editId="43E4B411">
            <wp:extent cx="4167963" cy="182542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8419" cy="1834379"/>
                    </a:xfrm>
                    <a:prstGeom prst="rect">
                      <a:avLst/>
                    </a:prstGeom>
                  </pic:spPr>
                </pic:pic>
              </a:graphicData>
            </a:graphic>
          </wp:inline>
        </w:drawing>
      </w:r>
    </w:p>
    <w:p w14:paraId="1C56A03D" w14:textId="562D3067" w:rsidR="005C5D2E" w:rsidRPr="00E92B29" w:rsidRDefault="00E92B29" w:rsidP="00E92B29">
      <w:pPr>
        <w:pStyle w:val="Caption"/>
        <w:jc w:val="center"/>
        <w:rPr>
          <w:sz w:val="26"/>
          <w:szCs w:val="26"/>
        </w:rPr>
      </w:pPr>
      <w:bookmarkStart w:id="98" w:name="_Toc119837725"/>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26</w:t>
      </w:r>
      <w:r w:rsidRPr="00E92B29">
        <w:rPr>
          <w:sz w:val="26"/>
          <w:szCs w:val="26"/>
        </w:rPr>
        <w:fldChar w:fldCharType="end"/>
      </w:r>
      <w:r w:rsidRPr="00E92B29">
        <w:rPr>
          <w:sz w:val="26"/>
          <w:szCs w:val="26"/>
        </w:rPr>
        <w:t xml:space="preserve"> </w:t>
      </w:r>
      <w:r w:rsidRPr="00E92B29">
        <w:rPr>
          <w:rFonts w:cs="Times New Roman"/>
          <w:sz w:val="26"/>
          <w:szCs w:val="26"/>
        </w:rPr>
        <w:t>In lại hóa đơn</w:t>
      </w:r>
      <w:bookmarkEnd w:id="98"/>
    </w:p>
    <w:p w14:paraId="2E69942B" w14:textId="77777777" w:rsidR="00C91173" w:rsidRPr="00C91173" w:rsidRDefault="00C91173" w:rsidP="00C91173"/>
    <w:p w14:paraId="6211C590" w14:textId="1578B9F9" w:rsidR="0038702D" w:rsidRPr="00C91173" w:rsidRDefault="00870B53" w:rsidP="00C91173">
      <w:pPr>
        <w:pStyle w:val="Heading3"/>
        <w:spacing w:line="276" w:lineRule="auto"/>
        <w:ind w:firstLine="0"/>
        <w:rPr>
          <w:rFonts w:ascii="Times New Roman" w:hAnsi="Times New Roman" w:cs="Times New Roman"/>
          <w:i/>
          <w:iCs/>
          <w:sz w:val="26"/>
          <w:szCs w:val="26"/>
        </w:rPr>
      </w:pPr>
      <w:bookmarkStart w:id="99" w:name="_Toc119839207"/>
      <w:r>
        <w:rPr>
          <w:rFonts w:ascii="Times New Roman" w:hAnsi="Times New Roman" w:cs="Times New Roman"/>
          <w:i/>
          <w:iCs/>
          <w:sz w:val="26"/>
          <w:szCs w:val="26"/>
        </w:rPr>
        <w:t>5</w:t>
      </w:r>
      <w:r w:rsidR="0038702D" w:rsidRPr="00C91173">
        <w:rPr>
          <w:rFonts w:ascii="Times New Roman" w:hAnsi="Times New Roman" w:cs="Times New Roman"/>
          <w:i/>
          <w:iCs/>
          <w:sz w:val="26"/>
          <w:szCs w:val="26"/>
        </w:rPr>
        <w:t>.</w:t>
      </w:r>
      <w:r w:rsidR="00982743" w:rsidRPr="00C91173">
        <w:rPr>
          <w:rFonts w:ascii="Times New Roman" w:hAnsi="Times New Roman" w:cs="Times New Roman"/>
          <w:i/>
          <w:iCs/>
          <w:sz w:val="26"/>
          <w:szCs w:val="26"/>
        </w:rPr>
        <w:t>4.7</w:t>
      </w:r>
      <w:r w:rsidR="009B127F">
        <w:rPr>
          <w:rFonts w:ascii="Times New Roman" w:hAnsi="Times New Roman" w:cs="Times New Roman"/>
          <w:i/>
          <w:iCs/>
          <w:sz w:val="26"/>
          <w:szCs w:val="26"/>
        </w:rPr>
        <w:t>.</w:t>
      </w:r>
      <w:r w:rsidR="0038702D" w:rsidRPr="00C91173">
        <w:rPr>
          <w:rFonts w:ascii="Times New Roman" w:hAnsi="Times New Roman" w:cs="Times New Roman"/>
          <w:i/>
          <w:iCs/>
          <w:sz w:val="26"/>
          <w:szCs w:val="26"/>
        </w:rPr>
        <w:t xml:space="preserve"> Doanh thu</w:t>
      </w:r>
      <w:bookmarkEnd w:id="99"/>
    </w:p>
    <w:p w14:paraId="7AD695D6" w14:textId="06CF804E" w:rsidR="0038702D" w:rsidRPr="00DC1F5E" w:rsidRDefault="0038702D" w:rsidP="00B173E0">
      <w:pPr>
        <w:spacing w:line="276" w:lineRule="auto"/>
        <w:rPr>
          <w:szCs w:val="26"/>
        </w:rPr>
      </w:pPr>
      <w:r w:rsidRPr="00DC1F5E">
        <w:rPr>
          <w:szCs w:val="26"/>
        </w:rPr>
        <w:t>Chức năng quản lý doanh thu là một trong những chức năng mà bất cứ một cửa hàng nào cũng cần có.</w:t>
      </w:r>
      <w:r w:rsidR="000C317A" w:rsidRPr="00DC1F5E">
        <w:rPr>
          <w:szCs w:val="26"/>
        </w:rPr>
        <w:t xml:space="preserve"> </w:t>
      </w:r>
    </w:p>
    <w:p w14:paraId="2DE35C33" w14:textId="0D80E83F" w:rsidR="000C317A" w:rsidRPr="00DC1F5E" w:rsidRDefault="000C317A" w:rsidP="00B173E0">
      <w:pPr>
        <w:spacing w:line="276" w:lineRule="auto"/>
        <w:rPr>
          <w:szCs w:val="26"/>
        </w:rPr>
      </w:pPr>
      <w:r w:rsidRPr="00DC1F5E">
        <w:rPr>
          <w:szCs w:val="26"/>
        </w:rPr>
        <w:t>Người dùng sẽ nhập khoảng thời gian muốn thống kê doanh thu, sau đó nhấn vào nút “Thống kê” để hệ thống tính số tiền thu được. Nếu một bộ phim mà có 2 giá vé</w:t>
      </w:r>
      <w:r w:rsidR="00580E93" w:rsidRPr="00DC1F5E">
        <w:rPr>
          <w:szCs w:val="26"/>
        </w:rPr>
        <w:t xml:space="preserve"> khác nhau thì hệ thống sẽ thố</w:t>
      </w:r>
      <w:r w:rsidR="00ED5754" w:rsidRPr="00DC1F5E">
        <w:rPr>
          <w:szCs w:val="26"/>
        </w:rPr>
        <w:t>ng kê 2 doanh thu</w:t>
      </w:r>
      <w:r w:rsidR="00580E93" w:rsidRPr="00DC1F5E">
        <w:rPr>
          <w:szCs w:val="26"/>
        </w:rPr>
        <w:t xml:space="preserve"> khác nhau.</w:t>
      </w:r>
    </w:p>
    <w:p w14:paraId="0BF70BB6" w14:textId="2365F2EA" w:rsidR="00580E93" w:rsidRDefault="00580E93" w:rsidP="00B173E0">
      <w:pPr>
        <w:spacing w:line="276" w:lineRule="auto"/>
        <w:rPr>
          <w:szCs w:val="26"/>
        </w:rPr>
      </w:pPr>
      <w:r w:rsidRPr="00DC1F5E">
        <w:rPr>
          <w:szCs w:val="26"/>
        </w:rPr>
        <w:t xml:space="preserve">Ở khung thông tin sẽ chỉ hiện tên phim, số vé được mua, tổng doanh thu bán được, giá vé của bộ phim </w:t>
      </w:r>
      <w:r w:rsidR="00812009" w:rsidRPr="00DC1F5E">
        <w:rPr>
          <w:szCs w:val="26"/>
        </w:rPr>
        <w:t>và mã phim.</w:t>
      </w:r>
    </w:p>
    <w:p w14:paraId="1924C4D1" w14:textId="77777777" w:rsidR="00C91173" w:rsidRPr="00DC1F5E" w:rsidRDefault="00C91173" w:rsidP="00B173E0">
      <w:pPr>
        <w:spacing w:line="276" w:lineRule="auto"/>
        <w:rPr>
          <w:szCs w:val="26"/>
        </w:rPr>
      </w:pPr>
    </w:p>
    <w:p w14:paraId="00E90CA4" w14:textId="77777777" w:rsidR="00E92B29" w:rsidRDefault="0038702D" w:rsidP="00E92B29">
      <w:pPr>
        <w:keepNext/>
        <w:spacing w:line="276" w:lineRule="auto"/>
        <w:jc w:val="center"/>
      </w:pPr>
      <w:r w:rsidRPr="00DC1F5E">
        <w:rPr>
          <w:noProof/>
          <w:szCs w:val="26"/>
        </w:rPr>
        <w:lastRenderedPageBreak/>
        <w:drawing>
          <wp:inline distT="0" distB="0" distL="0" distR="0" wp14:anchorId="0AB8232A" wp14:editId="7E79AD4A">
            <wp:extent cx="3710763" cy="1923944"/>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3250" cy="1935603"/>
                    </a:xfrm>
                    <a:prstGeom prst="rect">
                      <a:avLst/>
                    </a:prstGeom>
                  </pic:spPr>
                </pic:pic>
              </a:graphicData>
            </a:graphic>
          </wp:inline>
        </w:drawing>
      </w:r>
    </w:p>
    <w:p w14:paraId="37C598A5" w14:textId="2B365F2B" w:rsidR="005C5D2E" w:rsidRPr="00E92B29" w:rsidRDefault="00E92B29" w:rsidP="00E92B29">
      <w:pPr>
        <w:pStyle w:val="Caption"/>
        <w:jc w:val="center"/>
        <w:rPr>
          <w:sz w:val="26"/>
          <w:szCs w:val="26"/>
        </w:rPr>
      </w:pPr>
      <w:bookmarkStart w:id="100" w:name="_Toc119837726"/>
      <w:r>
        <w:rPr>
          <w:sz w:val="26"/>
          <w:szCs w:val="26"/>
        </w:rPr>
        <w:t>Hình 5.</w:t>
      </w:r>
      <w:r w:rsidRPr="00E92B29">
        <w:rPr>
          <w:sz w:val="26"/>
          <w:szCs w:val="26"/>
        </w:rPr>
        <w:fldChar w:fldCharType="begin"/>
      </w:r>
      <w:r w:rsidRPr="00E92B29">
        <w:rPr>
          <w:sz w:val="26"/>
          <w:szCs w:val="26"/>
        </w:rPr>
        <w:instrText xml:space="preserve"> SEQ Hình_5. \* ARABIC </w:instrText>
      </w:r>
      <w:r w:rsidRPr="00E92B29">
        <w:rPr>
          <w:sz w:val="26"/>
          <w:szCs w:val="26"/>
        </w:rPr>
        <w:fldChar w:fldCharType="separate"/>
      </w:r>
      <w:r w:rsidRPr="00E92B29">
        <w:rPr>
          <w:noProof/>
          <w:sz w:val="26"/>
          <w:szCs w:val="26"/>
        </w:rPr>
        <w:t>27</w:t>
      </w:r>
      <w:r w:rsidRPr="00E92B29">
        <w:rPr>
          <w:sz w:val="26"/>
          <w:szCs w:val="26"/>
        </w:rPr>
        <w:fldChar w:fldCharType="end"/>
      </w:r>
      <w:r w:rsidRPr="00E92B29">
        <w:rPr>
          <w:sz w:val="26"/>
          <w:szCs w:val="26"/>
        </w:rPr>
        <w:t xml:space="preserve"> </w:t>
      </w:r>
      <w:r w:rsidRPr="00E92B29">
        <w:rPr>
          <w:rFonts w:cs="Times New Roman"/>
          <w:sz w:val="26"/>
          <w:szCs w:val="26"/>
        </w:rPr>
        <w:t>Thống kê doanh thu</w:t>
      </w:r>
      <w:bookmarkEnd w:id="100"/>
    </w:p>
    <w:p w14:paraId="3124351A" w14:textId="7BE90BFA" w:rsidR="0038702D" w:rsidRPr="00DC1F5E" w:rsidRDefault="00ED5754" w:rsidP="00C91173">
      <w:pPr>
        <w:spacing w:line="276" w:lineRule="auto"/>
        <w:rPr>
          <w:bCs/>
          <w:iCs/>
          <w:szCs w:val="26"/>
        </w:rPr>
      </w:pPr>
      <w:r w:rsidRPr="00DC1F5E">
        <w:rPr>
          <w:bCs/>
          <w:iCs/>
          <w:szCs w:val="26"/>
        </w:rPr>
        <w:t xml:space="preserve">Chức năng này giúp chúng ta có thể thống kê tối đa các phim có lượng vé bán chạy hoặc thời gian nào có giá vé thấp hơn bán chạy. Có các giải pháp tối ưu để dễ dàng tiếp thị, marketing, đến gần hơn với khách hang. Tăng doanh thu, lợi nhuận cho rạp phim. </w:t>
      </w:r>
    </w:p>
    <w:p w14:paraId="185CC72D" w14:textId="42AE5FD1" w:rsidR="00DF11FF" w:rsidRPr="00C91173" w:rsidRDefault="00870B53" w:rsidP="00C91173">
      <w:pPr>
        <w:pStyle w:val="Heading3"/>
        <w:spacing w:line="276" w:lineRule="auto"/>
        <w:ind w:firstLine="0"/>
        <w:rPr>
          <w:rFonts w:ascii="Times New Roman" w:hAnsi="Times New Roman" w:cs="Times New Roman"/>
          <w:i/>
          <w:iCs/>
          <w:sz w:val="26"/>
          <w:szCs w:val="26"/>
        </w:rPr>
      </w:pPr>
      <w:bookmarkStart w:id="101" w:name="_Toc119839208"/>
      <w:r>
        <w:rPr>
          <w:rFonts w:ascii="Times New Roman" w:hAnsi="Times New Roman" w:cs="Times New Roman"/>
          <w:i/>
          <w:iCs/>
          <w:sz w:val="26"/>
          <w:szCs w:val="26"/>
        </w:rPr>
        <w:t>5</w:t>
      </w:r>
      <w:r w:rsidR="00DF11FF" w:rsidRPr="00C91173">
        <w:rPr>
          <w:rFonts w:ascii="Times New Roman" w:hAnsi="Times New Roman" w:cs="Times New Roman"/>
          <w:i/>
          <w:iCs/>
          <w:sz w:val="26"/>
          <w:szCs w:val="26"/>
        </w:rPr>
        <w:t>.4.</w:t>
      </w:r>
      <w:r w:rsidR="0038702D" w:rsidRPr="00C91173">
        <w:rPr>
          <w:rFonts w:ascii="Times New Roman" w:hAnsi="Times New Roman" w:cs="Times New Roman"/>
          <w:i/>
          <w:iCs/>
          <w:sz w:val="26"/>
          <w:szCs w:val="26"/>
        </w:rPr>
        <w:t>8</w:t>
      </w:r>
      <w:r w:rsidR="009B127F">
        <w:rPr>
          <w:rFonts w:ascii="Times New Roman" w:hAnsi="Times New Roman" w:cs="Times New Roman"/>
          <w:i/>
          <w:iCs/>
          <w:sz w:val="26"/>
          <w:szCs w:val="26"/>
        </w:rPr>
        <w:t>.</w:t>
      </w:r>
      <w:r w:rsidR="00DF11FF" w:rsidRPr="00C91173">
        <w:rPr>
          <w:rFonts w:ascii="Times New Roman" w:hAnsi="Times New Roman" w:cs="Times New Roman"/>
          <w:i/>
          <w:iCs/>
          <w:sz w:val="26"/>
          <w:szCs w:val="26"/>
        </w:rPr>
        <w:t xml:space="preserve"> Đăng xuất</w:t>
      </w:r>
      <w:bookmarkEnd w:id="101"/>
    </w:p>
    <w:p w14:paraId="7947DF54" w14:textId="1CF9E0BA" w:rsidR="00373904" w:rsidRDefault="00F80852" w:rsidP="00B173E0">
      <w:pPr>
        <w:spacing w:line="276" w:lineRule="auto"/>
        <w:ind w:firstLine="0"/>
        <w:rPr>
          <w:szCs w:val="26"/>
        </w:rPr>
      </w:pPr>
      <w:r w:rsidRPr="00DC1F5E">
        <w:rPr>
          <w:szCs w:val="26"/>
        </w:rPr>
        <w:tab/>
        <w:t>Người dùng muốn đóng công cụ thì đơn giản chỉ cần nhấn vào nút đăng xuất ở form main</w:t>
      </w:r>
      <w:r w:rsidR="00342C5C" w:rsidRPr="00DC1F5E">
        <w:rPr>
          <w:szCs w:val="26"/>
        </w:rPr>
        <w:t>. Công cụ sẽ lập tức đăng xuất tài khoản ngườ</w:t>
      </w:r>
      <w:r w:rsidR="00ED5754" w:rsidRPr="00DC1F5E">
        <w:rPr>
          <w:szCs w:val="26"/>
        </w:rPr>
        <w:t>i dùng</w:t>
      </w:r>
      <w:r w:rsidR="005C5D2E" w:rsidRPr="00DC1F5E">
        <w:rPr>
          <w:szCs w:val="26"/>
        </w:rPr>
        <w:t>, màn hình Login sẽ hiện ra.</w:t>
      </w:r>
    </w:p>
    <w:p w14:paraId="392F0854" w14:textId="77777777" w:rsidR="00C91173" w:rsidRPr="00DC1F5E" w:rsidRDefault="00C91173" w:rsidP="00B173E0">
      <w:pPr>
        <w:spacing w:line="276" w:lineRule="auto"/>
        <w:ind w:firstLine="0"/>
        <w:rPr>
          <w:szCs w:val="26"/>
        </w:rPr>
      </w:pPr>
    </w:p>
    <w:p w14:paraId="3923C7DD" w14:textId="13E100D2" w:rsidR="00ED5754" w:rsidRPr="00C91173" w:rsidRDefault="00870B53" w:rsidP="00C91173">
      <w:pPr>
        <w:pStyle w:val="Heading3"/>
        <w:spacing w:line="276" w:lineRule="auto"/>
        <w:ind w:firstLine="0"/>
        <w:rPr>
          <w:rFonts w:ascii="Times New Roman" w:hAnsi="Times New Roman" w:cs="Times New Roman"/>
          <w:i/>
          <w:iCs/>
          <w:sz w:val="26"/>
          <w:szCs w:val="26"/>
        </w:rPr>
      </w:pPr>
      <w:bookmarkStart w:id="102" w:name="_Toc119839209"/>
      <w:r>
        <w:rPr>
          <w:rFonts w:ascii="Times New Roman" w:hAnsi="Times New Roman" w:cs="Times New Roman"/>
          <w:i/>
          <w:iCs/>
          <w:sz w:val="26"/>
          <w:szCs w:val="26"/>
        </w:rPr>
        <w:t>5</w:t>
      </w:r>
      <w:r w:rsidR="00ED5754" w:rsidRPr="00C91173">
        <w:rPr>
          <w:rFonts w:ascii="Times New Roman" w:hAnsi="Times New Roman" w:cs="Times New Roman"/>
          <w:i/>
          <w:iCs/>
          <w:sz w:val="26"/>
          <w:szCs w:val="26"/>
        </w:rPr>
        <w:t>.4.9</w:t>
      </w:r>
      <w:r w:rsidR="009B127F">
        <w:rPr>
          <w:rFonts w:ascii="Times New Roman" w:hAnsi="Times New Roman" w:cs="Times New Roman"/>
          <w:i/>
          <w:iCs/>
          <w:sz w:val="26"/>
          <w:szCs w:val="26"/>
        </w:rPr>
        <w:t>.</w:t>
      </w:r>
      <w:r w:rsidR="00ED5754" w:rsidRPr="00C91173">
        <w:rPr>
          <w:rFonts w:ascii="Times New Roman" w:hAnsi="Times New Roman" w:cs="Times New Roman"/>
          <w:i/>
          <w:iCs/>
          <w:sz w:val="26"/>
          <w:szCs w:val="26"/>
        </w:rPr>
        <w:t xml:space="preserve"> Nút Thoát</w:t>
      </w:r>
      <w:bookmarkEnd w:id="102"/>
    </w:p>
    <w:p w14:paraId="4A1788D8" w14:textId="58C169F7" w:rsidR="00ED5754" w:rsidRPr="00DC1F5E" w:rsidRDefault="00ED5754" w:rsidP="00B173E0">
      <w:pPr>
        <w:spacing w:line="276" w:lineRule="auto"/>
        <w:rPr>
          <w:szCs w:val="26"/>
        </w:rPr>
      </w:pPr>
      <w:r w:rsidRPr="00DC1F5E">
        <w:rPr>
          <w:szCs w:val="26"/>
        </w:rPr>
        <w:t xml:space="preserve">Rất nhiều form cần đến nút này. Và điều dễ hiểu là nó giúp chúng ta tắt form đang thực thi một cách nhanh nhất. </w:t>
      </w:r>
    </w:p>
    <w:p w14:paraId="0F0B17DA" w14:textId="77777777" w:rsidR="00ED5754" w:rsidRPr="00B173E0" w:rsidRDefault="00ED5754" w:rsidP="00B173E0">
      <w:pPr>
        <w:spacing w:line="276" w:lineRule="auto"/>
      </w:pPr>
    </w:p>
    <w:p w14:paraId="6004C068" w14:textId="014E2FF4" w:rsidR="000903A5" w:rsidRPr="00B173E0" w:rsidRDefault="000903A5" w:rsidP="00B173E0">
      <w:pPr>
        <w:pStyle w:val="Heading3"/>
        <w:spacing w:line="276" w:lineRule="auto"/>
        <w:rPr>
          <w:rFonts w:ascii="Times New Roman" w:hAnsi="Times New Roman" w:cs="Times New Roman"/>
        </w:rPr>
      </w:pPr>
      <w:r w:rsidRPr="00B173E0">
        <w:rPr>
          <w:rFonts w:ascii="Times New Roman" w:hAnsi="Times New Roman" w:cs="Times New Roman"/>
        </w:rPr>
        <w:br w:type="page"/>
      </w:r>
    </w:p>
    <w:p w14:paraId="2F925D90" w14:textId="22D6654E" w:rsidR="0086681D" w:rsidRPr="00C91173" w:rsidRDefault="000903A5" w:rsidP="00B173E0">
      <w:pPr>
        <w:pStyle w:val="Heading1"/>
        <w:spacing w:line="276" w:lineRule="auto"/>
        <w:rPr>
          <w:rFonts w:cs="Times New Roman"/>
          <w:sz w:val="30"/>
          <w:szCs w:val="30"/>
        </w:rPr>
      </w:pPr>
      <w:bookmarkStart w:id="103" w:name="_Toc119839210"/>
      <w:r w:rsidRPr="00C91173">
        <w:rPr>
          <w:rFonts w:cs="Times New Roman"/>
          <w:sz w:val="30"/>
          <w:szCs w:val="30"/>
        </w:rPr>
        <w:lastRenderedPageBreak/>
        <w:t>TÀI LIỆU THAM KHẢO</w:t>
      </w:r>
      <w:bookmarkEnd w:id="103"/>
    </w:p>
    <w:p w14:paraId="57B7D90B" w14:textId="608A63C3" w:rsidR="008D0317" w:rsidRPr="00C91173" w:rsidRDefault="000903A5" w:rsidP="00B173E0">
      <w:pPr>
        <w:spacing w:line="276" w:lineRule="auto"/>
        <w:jc w:val="left"/>
        <w:rPr>
          <w:color w:val="050505"/>
          <w:szCs w:val="26"/>
          <w:shd w:val="clear" w:color="auto" w:fill="FFFFFF"/>
        </w:rPr>
      </w:pPr>
      <w:r w:rsidRPr="00C91173">
        <w:rPr>
          <w:rFonts w:eastAsia="Times New Roman"/>
          <w:szCs w:val="26"/>
        </w:rPr>
        <w:t>[1].</w:t>
      </w:r>
      <w:r w:rsidR="008D0317" w:rsidRPr="00C91173">
        <w:rPr>
          <w:rFonts w:eastAsia="Times New Roman"/>
          <w:szCs w:val="26"/>
        </w:rPr>
        <w:t xml:space="preserve"> Sách:</w:t>
      </w:r>
      <w:r w:rsidRPr="00C91173">
        <w:rPr>
          <w:rFonts w:eastAsia="Times New Roman"/>
          <w:szCs w:val="26"/>
        </w:rPr>
        <w:t xml:space="preserve"> </w:t>
      </w:r>
      <w:r w:rsidRPr="00C91173">
        <w:rPr>
          <w:color w:val="050505"/>
          <w:szCs w:val="26"/>
          <w:shd w:val="clear" w:color="auto" w:fill="FFFFFF"/>
        </w:rPr>
        <w:t xml:space="preserve">The C++ Programming Language, 4th Edition </w:t>
      </w:r>
      <w:r w:rsidR="008D0317" w:rsidRPr="00C91173">
        <w:rPr>
          <w:bCs/>
          <w:color w:val="202124"/>
          <w:szCs w:val="26"/>
          <w:shd w:val="clear" w:color="auto" w:fill="FFFFFF"/>
        </w:rPr>
        <w:t>Always learning</w:t>
      </w:r>
    </w:p>
    <w:p w14:paraId="7AEE001F" w14:textId="47093A13" w:rsidR="008D0317" w:rsidRPr="00C91173" w:rsidRDefault="000903A5" w:rsidP="00B173E0">
      <w:pPr>
        <w:spacing w:line="276" w:lineRule="auto"/>
        <w:jc w:val="left"/>
        <w:rPr>
          <w:color w:val="202124"/>
          <w:szCs w:val="26"/>
          <w:shd w:val="clear" w:color="auto" w:fill="FFFFFF"/>
        </w:rPr>
      </w:pPr>
      <w:r w:rsidRPr="00C91173">
        <w:rPr>
          <w:color w:val="050505"/>
          <w:szCs w:val="26"/>
          <w:shd w:val="clear" w:color="auto" w:fill="FFFFFF"/>
        </w:rPr>
        <w:t>tác giả</w:t>
      </w:r>
      <w:r w:rsidR="008D0317" w:rsidRPr="00C91173">
        <w:rPr>
          <w:color w:val="050505"/>
          <w:szCs w:val="26"/>
          <w:shd w:val="clear" w:color="auto" w:fill="FFFFFF"/>
        </w:rPr>
        <w:t>:</w:t>
      </w:r>
      <w:r w:rsidRPr="00C91173">
        <w:rPr>
          <w:color w:val="050505"/>
          <w:szCs w:val="26"/>
          <w:shd w:val="clear" w:color="auto" w:fill="FFFFFF"/>
        </w:rPr>
        <w:t xml:space="preserve"> Stroustrup</w:t>
      </w:r>
      <w:r w:rsidR="008D0317" w:rsidRPr="00C91173">
        <w:rPr>
          <w:color w:val="050505"/>
          <w:szCs w:val="26"/>
          <w:shd w:val="clear" w:color="auto" w:fill="FFFFFF"/>
        </w:rPr>
        <w:t xml:space="preserve">, nhà xuất bản: </w:t>
      </w:r>
      <w:r w:rsidR="008D0317" w:rsidRPr="00C91173">
        <w:rPr>
          <w:b/>
          <w:bCs/>
          <w:color w:val="202124"/>
          <w:szCs w:val="26"/>
          <w:shd w:val="clear" w:color="auto" w:fill="FFFFFF"/>
        </w:rPr>
        <w:t>Addison-Wesley</w:t>
      </w:r>
      <w:r w:rsidR="008D0317" w:rsidRPr="00C91173">
        <w:rPr>
          <w:color w:val="202124"/>
          <w:szCs w:val="26"/>
          <w:shd w:val="clear" w:color="auto" w:fill="FFFFFF"/>
        </w:rPr>
        <w:t>, 2013</w:t>
      </w:r>
    </w:p>
    <w:p w14:paraId="7D7961A2" w14:textId="54264F43" w:rsidR="008D0317" w:rsidRPr="00C91173" w:rsidRDefault="008D0317" w:rsidP="00B173E0">
      <w:pPr>
        <w:spacing w:line="276" w:lineRule="auto"/>
        <w:jc w:val="left"/>
        <w:rPr>
          <w:rFonts w:eastAsia="Times New Roman"/>
          <w:color w:val="1155CC"/>
          <w:szCs w:val="26"/>
          <w:u w:val="single"/>
        </w:rPr>
      </w:pPr>
      <w:r w:rsidRPr="00C91173">
        <w:rPr>
          <w:rFonts w:eastAsia="Times New Roman"/>
          <w:szCs w:val="26"/>
        </w:rPr>
        <w:t>[2]</w:t>
      </w:r>
      <w:r w:rsidR="000903A5" w:rsidRPr="00C91173">
        <w:rPr>
          <w:rFonts w:eastAsia="Times New Roman"/>
          <w:szCs w:val="26"/>
        </w:rPr>
        <w:t xml:space="preserve">. Tìm hiểu về Github: </w:t>
      </w:r>
      <w:hyperlink r:id="rId41" w:history="1">
        <w:r w:rsidR="000903A5" w:rsidRPr="00C91173">
          <w:rPr>
            <w:rFonts w:eastAsia="Times New Roman"/>
            <w:color w:val="1155CC"/>
            <w:szCs w:val="26"/>
            <w:u w:val="single"/>
          </w:rPr>
          <w:t>https://www.kenhgiaiphap.com/news/github-la-gi-cach-su-dung-github-chi-tiet-</w:t>
        </w:r>
        <w:r w:rsidR="000903A5" w:rsidRPr="00C91173">
          <w:rPr>
            <w:rFonts w:eastAsia="Times New Roman"/>
            <w:color w:val="1155CC"/>
            <w:szCs w:val="26"/>
          </w:rPr>
          <w:t>2ubc9q9</w:t>
        </w:r>
      </w:hyperlink>
      <w:r w:rsidRPr="00C91173">
        <w:rPr>
          <w:rFonts w:eastAsia="Times New Roman"/>
          <w:color w:val="1155CC"/>
          <w:szCs w:val="26"/>
          <w:u w:val="single"/>
        </w:rPr>
        <w:t xml:space="preserve"> </w:t>
      </w:r>
    </w:p>
    <w:p w14:paraId="15F91B42" w14:textId="60F613AA" w:rsidR="000903A5" w:rsidRPr="00C91173" w:rsidRDefault="008D0317" w:rsidP="00B173E0">
      <w:pPr>
        <w:spacing w:line="276" w:lineRule="auto"/>
        <w:jc w:val="left"/>
        <w:rPr>
          <w:rFonts w:eastAsia="Times New Roman"/>
          <w:color w:val="1155CC"/>
          <w:szCs w:val="26"/>
          <w:u w:val="single"/>
        </w:rPr>
      </w:pPr>
      <w:r w:rsidRPr="00C91173">
        <w:rPr>
          <w:rFonts w:eastAsia="Times New Roman"/>
          <w:color w:val="000000" w:themeColor="text1"/>
          <w:szCs w:val="26"/>
        </w:rPr>
        <w:t xml:space="preserve">[3]. Tài liệu C++: </w:t>
      </w:r>
      <w:r w:rsidR="00E34EBB" w:rsidRPr="00C91173">
        <w:rPr>
          <w:rFonts w:eastAsia="Times New Roman"/>
          <w:color w:val="000000" w:themeColor="text1"/>
          <w:szCs w:val="26"/>
        </w:rPr>
        <w:t xml:space="preserve">  </w:t>
      </w:r>
      <w:hyperlink r:id="rId42" w:history="1">
        <w:r w:rsidR="00E34EBB" w:rsidRPr="00C91173">
          <w:rPr>
            <w:rStyle w:val="Hyperlink"/>
            <w:rFonts w:eastAsia="Times New Roman"/>
            <w:szCs w:val="26"/>
          </w:rPr>
          <w:t>https://www.w3schools.com/cpp/cpp_oop.asp</w:t>
        </w:r>
      </w:hyperlink>
    </w:p>
    <w:p w14:paraId="6FAAB032" w14:textId="60E1EF55" w:rsidR="00E34EBB" w:rsidRPr="00C91173" w:rsidRDefault="00E34EBB" w:rsidP="00B173E0">
      <w:pPr>
        <w:spacing w:line="276" w:lineRule="auto"/>
        <w:rPr>
          <w:szCs w:val="26"/>
        </w:rPr>
      </w:pPr>
      <w:r w:rsidRPr="00C91173">
        <w:rPr>
          <w:szCs w:val="26"/>
        </w:rPr>
        <w:t xml:space="preserve">[4] Video winform: </w:t>
      </w:r>
      <w:hyperlink r:id="rId43" w:history="1">
        <w:r w:rsidRPr="00C91173">
          <w:rPr>
            <w:rStyle w:val="Hyperlink"/>
            <w:szCs w:val="26"/>
          </w:rPr>
          <w:t>https://www.youtube.com/watch?v=gB51Tla5pPI</w:t>
        </w:r>
      </w:hyperlink>
    </w:p>
    <w:p w14:paraId="56A77362" w14:textId="77777777" w:rsidR="00E34EBB" w:rsidRPr="00B173E0" w:rsidRDefault="00E34EBB" w:rsidP="00B173E0">
      <w:pPr>
        <w:spacing w:line="276" w:lineRule="auto"/>
        <w:rPr>
          <w:sz w:val="24"/>
          <w:szCs w:val="24"/>
        </w:rPr>
      </w:pPr>
      <w:r w:rsidRPr="00B173E0">
        <w:rPr>
          <w:sz w:val="24"/>
          <w:szCs w:val="24"/>
        </w:rPr>
        <w:br w:type="page"/>
      </w:r>
    </w:p>
    <w:p w14:paraId="373755C3" w14:textId="0F59ED2A" w:rsidR="00E34EBB" w:rsidRPr="00C91173" w:rsidRDefault="00E34EBB" w:rsidP="00B173E0">
      <w:pPr>
        <w:pStyle w:val="Heading1"/>
        <w:spacing w:line="276" w:lineRule="auto"/>
        <w:rPr>
          <w:rFonts w:cs="Times New Roman"/>
          <w:sz w:val="30"/>
          <w:szCs w:val="30"/>
        </w:rPr>
      </w:pPr>
      <w:bookmarkStart w:id="104" w:name="_Toc119839211"/>
      <w:r w:rsidRPr="00C91173">
        <w:rPr>
          <w:rFonts w:cs="Times New Roman"/>
          <w:sz w:val="30"/>
          <w:szCs w:val="30"/>
        </w:rPr>
        <w:lastRenderedPageBreak/>
        <w:t>LINK GITHUB</w:t>
      </w:r>
      <w:bookmarkEnd w:id="104"/>
      <w:r w:rsidRPr="00C91173">
        <w:rPr>
          <w:rFonts w:cs="Times New Roman"/>
          <w:sz w:val="30"/>
          <w:szCs w:val="30"/>
        </w:rPr>
        <w:t xml:space="preserve"> </w:t>
      </w:r>
    </w:p>
    <w:p w14:paraId="5F735A45" w14:textId="035B4481" w:rsidR="00E34EBB" w:rsidRDefault="00E34EBB" w:rsidP="00B22464">
      <w:pPr>
        <w:spacing w:line="276" w:lineRule="auto"/>
        <w:ind w:firstLine="0"/>
        <w:rPr>
          <w:sz w:val="24"/>
          <w:szCs w:val="24"/>
        </w:rPr>
      </w:pPr>
    </w:p>
    <w:p w14:paraId="5F5FB4FF" w14:textId="6FE194C7" w:rsidR="00B22464" w:rsidRPr="00B173E0" w:rsidRDefault="00B22464" w:rsidP="00B22464">
      <w:pPr>
        <w:spacing w:line="276" w:lineRule="auto"/>
        <w:jc w:val="center"/>
        <w:rPr>
          <w:sz w:val="24"/>
          <w:szCs w:val="24"/>
        </w:rPr>
      </w:pPr>
      <w:r>
        <w:rPr>
          <w:noProof/>
          <w:sz w:val="24"/>
          <w:szCs w:val="24"/>
        </w:rPr>
        <w:drawing>
          <wp:inline distT="0" distB="0" distL="0" distR="0" wp14:anchorId="3C159406" wp14:editId="17EE2E09">
            <wp:extent cx="2371061" cy="2371061"/>
            <wp:effectExtent l="0" t="0" r="0" b="0"/>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75888" cy="2375888"/>
                    </a:xfrm>
                    <a:prstGeom prst="rect">
                      <a:avLst/>
                    </a:prstGeom>
                  </pic:spPr>
                </pic:pic>
              </a:graphicData>
            </a:graphic>
          </wp:inline>
        </w:drawing>
      </w:r>
    </w:p>
    <w:p w14:paraId="20BD3FF7" w14:textId="77777777" w:rsidR="00E34EBB" w:rsidRPr="00B173E0" w:rsidRDefault="00E34EBB" w:rsidP="00B173E0">
      <w:pPr>
        <w:spacing w:line="276" w:lineRule="auto"/>
        <w:rPr>
          <w:sz w:val="24"/>
          <w:szCs w:val="24"/>
        </w:rPr>
      </w:pPr>
    </w:p>
    <w:p w14:paraId="570E0326" w14:textId="4F9BBEAB" w:rsidR="0086681D" w:rsidRPr="00B173E0" w:rsidRDefault="0086681D" w:rsidP="00B173E0">
      <w:pPr>
        <w:spacing w:line="276" w:lineRule="auto"/>
        <w:ind w:firstLine="0"/>
        <w:rPr>
          <w:sz w:val="24"/>
          <w:szCs w:val="24"/>
        </w:rPr>
      </w:pPr>
    </w:p>
    <w:p w14:paraId="57E4B196" w14:textId="482BFCB1" w:rsidR="0086681D" w:rsidRPr="00B173E0" w:rsidRDefault="0086681D" w:rsidP="00B173E0">
      <w:pPr>
        <w:spacing w:line="276" w:lineRule="auto"/>
        <w:ind w:firstLine="0"/>
        <w:rPr>
          <w:sz w:val="24"/>
          <w:szCs w:val="24"/>
        </w:rPr>
      </w:pPr>
    </w:p>
    <w:p w14:paraId="1F6EF6DC" w14:textId="77777777" w:rsidR="0086681D" w:rsidRPr="00B173E0" w:rsidRDefault="0086681D" w:rsidP="00B173E0">
      <w:pPr>
        <w:spacing w:line="276" w:lineRule="auto"/>
        <w:ind w:firstLine="0"/>
        <w:rPr>
          <w:sz w:val="24"/>
          <w:szCs w:val="24"/>
        </w:rPr>
      </w:pPr>
    </w:p>
    <w:sectPr w:rsidR="0086681D" w:rsidRPr="00B173E0" w:rsidSect="000D051D">
      <w:headerReference w:type="default" r:id="rId45"/>
      <w:pgSz w:w="12240" w:h="15840" w:code="1"/>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A5E647" w14:textId="77777777" w:rsidR="00C0438E" w:rsidRDefault="00C0438E" w:rsidP="0086681D">
      <w:r>
        <w:separator/>
      </w:r>
    </w:p>
  </w:endnote>
  <w:endnote w:type="continuationSeparator" w:id="0">
    <w:p w14:paraId="6B1FF976" w14:textId="77777777" w:rsidR="00C0438E" w:rsidRDefault="00C0438E" w:rsidP="00866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853254"/>
      <w:docPartObj>
        <w:docPartGallery w:val="Page Numbers (Bottom of Page)"/>
        <w:docPartUnique/>
      </w:docPartObj>
    </w:sdtPr>
    <w:sdtEndPr>
      <w:rPr>
        <w:noProof/>
      </w:rPr>
    </w:sdtEndPr>
    <w:sdtContent>
      <w:p w14:paraId="3D6596E6" w14:textId="3412BCEA" w:rsidR="00870B53" w:rsidRDefault="00870B53">
        <w:pPr>
          <w:pStyle w:val="Footer"/>
          <w:jc w:val="center"/>
        </w:pPr>
        <w:r>
          <w:fldChar w:fldCharType="begin"/>
        </w:r>
        <w:r>
          <w:instrText xml:space="preserve"> PAGE   \* MERGEFORMAT </w:instrText>
        </w:r>
        <w:r>
          <w:fldChar w:fldCharType="separate"/>
        </w:r>
        <w:r w:rsidR="0013115E">
          <w:rPr>
            <w:noProof/>
          </w:rPr>
          <w:t>1</w:t>
        </w:r>
        <w:r>
          <w:rPr>
            <w:noProof/>
          </w:rPr>
          <w:fldChar w:fldCharType="end"/>
        </w:r>
      </w:p>
    </w:sdtContent>
  </w:sdt>
  <w:p w14:paraId="71153543" w14:textId="77777777" w:rsidR="00870B53" w:rsidRDefault="00870B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5F149" w14:textId="77777777" w:rsidR="00C0438E" w:rsidRDefault="00C0438E" w:rsidP="0086681D">
      <w:r>
        <w:separator/>
      </w:r>
    </w:p>
  </w:footnote>
  <w:footnote w:type="continuationSeparator" w:id="0">
    <w:p w14:paraId="0C459259" w14:textId="77777777" w:rsidR="00C0438E" w:rsidRDefault="00C0438E" w:rsidP="0086681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62548" w14:textId="77777777" w:rsidR="00870B53" w:rsidRDefault="00870B5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76984" w14:textId="77777777" w:rsidR="001E16FE" w:rsidRDefault="001E16F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31806"/>
    <w:multiLevelType w:val="multilevel"/>
    <w:tmpl w:val="D3666DA0"/>
    <w:lvl w:ilvl="0">
      <w:start w:val="1"/>
      <w:numFmt w:val="decimal"/>
      <w:lvlText w:val="%1."/>
      <w:lvlJc w:val="left"/>
      <w:pPr>
        <w:ind w:left="720" w:hanging="360"/>
      </w:pPr>
      <w:rPr>
        <w:rFonts w:hint="default"/>
        <w:b/>
        <w:bCs/>
      </w:rPr>
    </w:lvl>
    <w:lvl w:ilvl="1">
      <w:start w:val="1"/>
      <w:numFmt w:val="none"/>
      <w:lvlText w:val="-"/>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8F15055"/>
    <w:multiLevelType w:val="multilevel"/>
    <w:tmpl w:val="D3666DA0"/>
    <w:lvl w:ilvl="0">
      <w:start w:val="1"/>
      <w:numFmt w:val="decimal"/>
      <w:lvlText w:val="%1."/>
      <w:lvlJc w:val="left"/>
      <w:pPr>
        <w:ind w:left="720" w:hanging="360"/>
      </w:pPr>
      <w:rPr>
        <w:rFonts w:hint="default"/>
        <w:b/>
        <w:bCs/>
      </w:rPr>
    </w:lvl>
    <w:lvl w:ilvl="1">
      <w:start w:val="1"/>
      <w:numFmt w:val="none"/>
      <w:lvlText w:val="-"/>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A2B64DB"/>
    <w:multiLevelType w:val="multilevel"/>
    <w:tmpl w:val="0318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B514F"/>
    <w:multiLevelType w:val="multilevel"/>
    <w:tmpl w:val="F8DC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6E7D38"/>
    <w:multiLevelType w:val="multilevel"/>
    <w:tmpl w:val="56EE74AC"/>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4CC553C"/>
    <w:multiLevelType w:val="hybridMultilevel"/>
    <w:tmpl w:val="42449C90"/>
    <w:lvl w:ilvl="0" w:tplc="30EC1426">
      <w:start w:val="1"/>
      <w:numFmt w:val="bullet"/>
      <w:lvlText w:val="-"/>
      <w:lvlJc w:val="left"/>
      <w:pPr>
        <w:ind w:left="720" w:hanging="360"/>
      </w:pPr>
      <w:rPr>
        <w:rFonts w:ascii="Times New Roman" w:eastAsiaTheme="minorHAnsi" w:hAnsi="Times New Roman" w:cs="Times New Roman"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8C72273"/>
    <w:multiLevelType w:val="hybridMultilevel"/>
    <w:tmpl w:val="6B6EF536"/>
    <w:lvl w:ilvl="0" w:tplc="30EC142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F825B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E65757"/>
    <w:multiLevelType w:val="multilevel"/>
    <w:tmpl w:val="EDD821D2"/>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num w:numId="1">
    <w:abstractNumId w:val="0"/>
  </w:num>
  <w:num w:numId="2">
    <w:abstractNumId w:val="6"/>
  </w:num>
  <w:num w:numId="3">
    <w:abstractNumId w:val="5"/>
  </w:num>
  <w:num w:numId="4">
    <w:abstractNumId w:val="1"/>
  </w:num>
  <w:num w:numId="5">
    <w:abstractNumId w:val="7"/>
  </w:num>
  <w:num w:numId="6">
    <w:abstractNumId w:val="3"/>
  </w:num>
  <w:num w:numId="7">
    <w:abstractNumId w:val="2"/>
  </w:num>
  <w:num w:numId="8">
    <w:abstractNumId w:val="8"/>
  </w:num>
  <w:num w:numId="9">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 Thoa">
    <w15:presenceInfo w15:providerId="Windows Live" w15:userId="42eaf8bdd4abcf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CD"/>
    <w:rsid w:val="000221E6"/>
    <w:rsid w:val="000235FB"/>
    <w:rsid w:val="00027FC6"/>
    <w:rsid w:val="0003701E"/>
    <w:rsid w:val="00056BD5"/>
    <w:rsid w:val="00062CF7"/>
    <w:rsid w:val="00067F57"/>
    <w:rsid w:val="000832D5"/>
    <w:rsid w:val="000875B4"/>
    <w:rsid w:val="000903A5"/>
    <w:rsid w:val="0009281A"/>
    <w:rsid w:val="000928DD"/>
    <w:rsid w:val="000B1970"/>
    <w:rsid w:val="000C0249"/>
    <w:rsid w:val="000C317A"/>
    <w:rsid w:val="000D051D"/>
    <w:rsid w:val="000D4B5E"/>
    <w:rsid w:val="000D6C01"/>
    <w:rsid w:val="000E6536"/>
    <w:rsid w:val="0011147A"/>
    <w:rsid w:val="0013115E"/>
    <w:rsid w:val="00140661"/>
    <w:rsid w:val="001477E7"/>
    <w:rsid w:val="00152968"/>
    <w:rsid w:val="00156878"/>
    <w:rsid w:val="00163CAF"/>
    <w:rsid w:val="0017461A"/>
    <w:rsid w:val="00183AB3"/>
    <w:rsid w:val="00195869"/>
    <w:rsid w:val="001B376B"/>
    <w:rsid w:val="001B4923"/>
    <w:rsid w:val="001B752F"/>
    <w:rsid w:val="001C020A"/>
    <w:rsid w:val="001E16FE"/>
    <w:rsid w:val="00212B3D"/>
    <w:rsid w:val="00217179"/>
    <w:rsid w:val="00221125"/>
    <w:rsid w:val="00253828"/>
    <w:rsid w:val="00260565"/>
    <w:rsid w:val="002659F3"/>
    <w:rsid w:val="0026679F"/>
    <w:rsid w:val="0029778C"/>
    <w:rsid w:val="002B31DE"/>
    <w:rsid w:val="002D1CE7"/>
    <w:rsid w:val="002D23A0"/>
    <w:rsid w:val="002D7191"/>
    <w:rsid w:val="002E607A"/>
    <w:rsid w:val="002F3F9B"/>
    <w:rsid w:val="002F54E6"/>
    <w:rsid w:val="002F65CD"/>
    <w:rsid w:val="002F7910"/>
    <w:rsid w:val="00324C1E"/>
    <w:rsid w:val="00324F36"/>
    <w:rsid w:val="00325973"/>
    <w:rsid w:val="00334ADE"/>
    <w:rsid w:val="00342C5C"/>
    <w:rsid w:val="00354D55"/>
    <w:rsid w:val="00364B1C"/>
    <w:rsid w:val="00366F0C"/>
    <w:rsid w:val="00367DD5"/>
    <w:rsid w:val="00373904"/>
    <w:rsid w:val="003761C0"/>
    <w:rsid w:val="0038702D"/>
    <w:rsid w:val="003A32A5"/>
    <w:rsid w:val="003B5105"/>
    <w:rsid w:val="003C6AFF"/>
    <w:rsid w:val="003D5BFB"/>
    <w:rsid w:val="003E3055"/>
    <w:rsid w:val="003F1793"/>
    <w:rsid w:val="0040308C"/>
    <w:rsid w:val="00412B17"/>
    <w:rsid w:val="00423FC5"/>
    <w:rsid w:val="00437975"/>
    <w:rsid w:val="00443B36"/>
    <w:rsid w:val="00447A36"/>
    <w:rsid w:val="00465145"/>
    <w:rsid w:val="004A6ACB"/>
    <w:rsid w:val="004B5632"/>
    <w:rsid w:val="00505915"/>
    <w:rsid w:val="0050777E"/>
    <w:rsid w:val="00515810"/>
    <w:rsid w:val="00551219"/>
    <w:rsid w:val="00560520"/>
    <w:rsid w:val="0056387D"/>
    <w:rsid w:val="0056637B"/>
    <w:rsid w:val="00576A19"/>
    <w:rsid w:val="00580E93"/>
    <w:rsid w:val="00591347"/>
    <w:rsid w:val="0059613B"/>
    <w:rsid w:val="005C5D2E"/>
    <w:rsid w:val="005C6B9E"/>
    <w:rsid w:val="005D157A"/>
    <w:rsid w:val="005D40DB"/>
    <w:rsid w:val="005E0D49"/>
    <w:rsid w:val="005E36A2"/>
    <w:rsid w:val="006120ED"/>
    <w:rsid w:val="0062376C"/>
    <w:rsid w:val="006311DC"/>
    <w:rsid w:val="0063713E"/>
    <w:rsid w:val="00647031"/>
    <w:rsid w:val="006551DC"/>
    <w:rsid w:val="00663246"/>
    <w:rsid w:val="00663BB6"/>
    <w:rsid w:val="00692F3E"/>
    <w:rsid w:val="006B12AE"/>
    <w:rsid w:val="006C13F6"/>
    <w:rsid w:val="006D14C5"/>
    <w:rsid w:val="006D620B"/>
    <w:rsid w:val="006D6478"/>
    <w:rsid w:val="006E5A9D"/>
    <w:rsid w:val="00723CF0"/>
    <w:rsid w:val="00741DB8"/>
    <w:rsid w:val="007545BB"/>
    <w:rsid w:val="00771DB0"/>
    <w:rsid w:val="0079299C"/>
    <w:rsid w:val="00793CB5"/>
    <w:rsid w:val="007B3CE5"/>
    <w:rsid w:val="007B7886"/>
    <w:rsid w:val="007E6F26"/>
    <w:rsid w:val="007F5757"/>
    <w:rsid w:val="00810E90"/>
    <w:rsid w:val="00812009"/>
    <w:rsid w:val="00816181"/>
    <w:rsid w:val="008164D1"/>
    <w:rsid w:val="00825D88"/>
    <w:rsid w:val="008312DE"/>
    <w:rsid w:val="008320E6"/>
    <w:rsid w:val="0084334E"/>
    <w:rsid w:val="00851D7E"/>
    <w:rsid w:val="0085578E"/>
    <w:rsid w:val="00864A85"/>
    <w:rsid w:val="0086576F"/>
    <w:rsid w:val="00866646"/>
    <w:rsid w:val="0086681D"/>
    <w:rsid w:val="00870B53"/>
    <w:rsid w:val="00894566"/>
    <w:rsid w:val="00897E6F"/>
    <w:rsid w:val="008A4CBE"/>
    <w:rsid w:val="008D0317"/>
    <w:rsid w:val="008E68D4"/>
    <w:rsid w:val="009016CC"/>
    <w:rsid w:val="00913FF9"/>
    <w:rsid w:val="009147B0"/>
    <w:rsid w:val="00933E2A"/>
    <w:rsid w:val="00937902"/>
    <w:rsid w:val="009379BD"/>
    <w:rsid w:val="00947E56"/>
    <w:rsid w:val="00955E13"/>
    <w:rsid w:val="009815BF"/>
    <w:rsid w:val="00982743"/>
    <w:rsid w:val="0099285E"/>
    <w:rsid w:val="009A6C59"/>
    <w:rsid w:val="009A7F45"/>
    <w:rsid w:val="009B127F"/>
    <w:rsid w:val="009B6E1F"/>
    <w:rsid w:val="009D4417"/>
    <w:rsid w:val="009D6277"/>
    <w:rsid w:val="00A10AC4"/>
    <w:rsid w:val="00A21F6A"/>
    <w:rsid w:val="00A24DB8"/>
    <w:rsid w:val="00A3252B"/>
    <w:rsid w:val="00A72817"/>
    <w:rsid w:val="00A72C36"/>
    <w:rsid w:val="00A75568"/>
    <w:rsid w:val="00A865CD"/>
    <w:rsid w:val="00A9347C"/>
    <w:rsid w:val="00AA1B93"/>
    <w:rsid w:val="00AA40ED"/>
    <w:rsid w:val="00AB03FA"/>
    <w:rsid w:val="00AF10F6"/>
    <w:rsid w:val="00AF2E4F"/>
    <w:rsid w:val="00B129AE"/>
    <w:rsid w:val="00B173E0"/>
    <w:rsid w:val="00B22464"/>
    <w:rsid w:val="00B26482"/>
    <w:rsid w:val="00B306A8"/>
    <w:rsid w:val="00B30C24"/>
    <w:rsid w:val="00B31796"/>
    <w:rsid w:val="00B3392C"/>
    <w:rsid w:val="00B4046C"/>
    <w:rsid w:val="00B422AA"/>
    <w:rsid w:val="00B60173"/>
    <w:rsid w:val="00B6553B"/>
    <w:rsid w:val="00B83962"/>
    <w:rsid w:val="00BC122A"/>
    <w:rsid w:val="00BD6E7E"/>
    <w:rsid w:val="00BF3C87"/>
    <w:rsid w:val="00C0438E"/>
    <w:rsid w:val="00C14BD6"/>
    <w:rsid w:val="00C24E96"/>
    <w:rsid w:val="00C25DE6"/>
    <w:rsid w:val="00C53031"/>
    <w:rsid w:val="00C55554"/>
    <w:rsid w:val="00C6286D"/>
    <w:rsid w:val="00C8130E"/>
    <w:rsid w:val="00C91086"/>
    <w:rsid w:val="00C91173"/>
    <w:rsid w:val="00C92454"/>
    <w:rsid w:val="00CA173B"/>
    <w:rsid w:val="00CA2B0F"/>
    <w:rsid w:val="00CA3AF2"/>
    <w:rsid w:val="00CB2F36"/>
    <w:rsid w:val="00CB63BA"/>
    <w:rsid w:val="00CC0F56"/>
    <w:rsid w:val="00CD0C80"/>
    <w:rsid w:val="00D16A48"/>
    <w:rsid w:val="00D17F47"/>
    <w:rsid w:val="00D205C3"/>
    <w:rsid w:val="00D233E6"/>
    <w:rsid w:val="00D2797B"/>
    <w:rsid w:val="00D67086"/>
    <w:rsid w:val="00D72A96"/>
    <w:rsid w:val="00D93C6C"/>
    <w:rsid w:val="00DB157E"/>
    <w:rsid w:val="00DB42F0"/>
    <w:rsid w:val="00DC1F5E"/>
    <w:rsid w:val="00DD08DA"/>
    <w:rsid w:val="00DD2A0D"/>
    <w:rsid w:val="00DF11FF"/>
    <w:rsid w:val="00DF1521"/>
    <w:rsid w:val="00E047E6"/>
    <w:rsid w:val="00E132E2"/>
    <w:rsid w:val="00E31840"/>
    <w:rsid w:val="00E3248F"/>
    <w:rsid w:val="00E34EBB"/>
    <w:rsid w:val="00E6105B"/>
    <w:rsid w:val="00E677E5"/>
    <w:rsid w:val="00E72552"/>
    <w:rsid w:val="00E752E4"/>
    <w:rsid w:val="00E8199D"/>
    <w:rsid w:val="00E91562"/>
    <w:rsid w:val="00E92B29"/>
    <w:rsid w:val="00EA1108"/>
    <w:rsid w:val="00EA30B2"/>
    <w:rsid w:val="00EB00DD"/>
    <w:rsid w:val="00EC1B50"/>
    <w:rsid w:val="00EC69DE"/>
    <w:rsid w:val="00ED5754"/>
    <w:rsid w:val="00EF22D3"/>
    <w:rsid w:val="00F01B2B"/>
    <w:rsid w:val="00F02A52"/>
    <w:rsid w:val="00F067D0"/>
    <w:rsid w:val="00F214CD"/>
    <w:rsid w:val="00F43B41"/>
    <w:rsid w:val="00F55AD3"/>
    <w:rsid w:val="00F71D80"/>
    <w:rsid w:val="00F72033"/>
    <w:rsid w:val="00F80852"/>
    <w:rsid w:val="00F83C89"/>
    <w:rsid w:val="00F8671C"/>
    <w:rsid w:val="00F930CD"/>
    <w:rsid w:val="00FA4F5A"/>
    <w:rsid w:val="00FB241F"/>
    <w:rsid w:val="00FB4B41"/>
    <w:rsid w:val="00FF5FA6"/>
    <w:rsid w:val="00FF6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ADE52"/>
  <w15:chartTrackingRefBased/>
  <w15:docId w15:val="{11D6A4C0-B6AD-4786-8C10-2AB20C48B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79BD"/>
    <w:pPr>
      <w:keepNext/>
      <w:keepLines/>
      <w:pageBreakBefore/>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2743"/>
    <w:pPr>
      <w:keepNext/>
      <w:keepLines/>
      <w:spacing w:before="4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982743"/>
    <w:pPr>
      <w:keepNext/>
      <w:keepLines/>
      <w:spacing w:before="4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AF10F6"/>
    <w:pPr>
      <w:keepNext/>
      <w:keepLines/>
      <w:spacing w:before="4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3962"/>
    <w:pPr>
      <w:pageBreakBefore/>
      <w:contextualSpacing/>
      <w:jc w:val="left"/>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83962"/>
    <w:rPr>
      <w:rFonts w:eastAsiaTheme="majorEastAsia" w:cstheme="majorBidi"/>
      <w:spacing w:val="-10"/>
      <w:kern w:val="28"/>
      <w:sz w:val="56"/>
      <w:szCs w:val="56"/>
    </w:rPr>
  </w:style>
  <w:style w:type="character" w:customStyle="1" w:styleId="Heading1Char">
    <w:name w:val="Heading 1 Char"/>
    <w:basedOn w:val="DefaultParagraphFont"/>
    <w:link w:val="Heading1"/>
    <w:uiPriority w:val="9"/>
    <w:rsid w:val="009379BD"/>
    <w:rPr>
      <w:rFonts w:eastAsiaTheme="majorEastAsia" w:cstheme="majorBidi"/>
      <w:b/>
      <w:color w:val="000000" w:themeColor="text1"/>
      <w:sz w:val="28"/>
      <w:szCs w:val="32"/>
    </w:rPr>
  </w:style>
  <w:style w:type="table" w:styleId="TableGrid">
    <w:name w:val="Table Grid"/>
    <w:basedOn w:val="TableNormal"/>
    <w:uiPriority w:val="39"/>
    <w:rsid w:val="006C13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3BB6"/>
    <w:pPr>
      <w:ind w:left="720"/>
      <w:contextualSpacing/>
    </w:pPr>
  </w:style>
  <w:style w:type="paragraph" w:styleId="NoSpacing">
    <w:name w:val="No Spacing"/>
    <w:uiPriority w:val="1"/>
    <w:qFormat/>
    <w:rsid w:val="0029778C"/>
  </w:style>
  <w:style w:type="paragraph" w:styleId="Caption">
    <w:name w:val="caption"/>
    <w:basedOn w:val="Normal"/>
    <w:next w:val="Normal"/>
    <w:uiPriority w:val="35"/>
    <w:unhideWhenUsed/>
    <w:qFormat/>
    <w:rsid w:val="00D205C3"/>
    <w:pPr>
      <w:spacing w:after="200"/>
      <w:ind w:firstLine="0"/>
      <w:contextualSpacing/>
    </w:pPr>
    <w:rPr>
      <w:rFonts w:cstheme="minorBidi"/>
      <w:i/>
      <w:iCs/>
      <w:color w:val="44546A" w:themeColor="text2"/>
      <w:sz w:val="18"/>
      <w:szCs w:val="18"/>
    </w:rPr>
  </w:style>
  <w:style w:type="character" w:styleId="Strong">
    <w:name w:val="Strong"/>
    <w:basedOn w:val="DefaultParagraphFont"/>
    <w:uiPriority w:val="22"/>
    <w:qFormat/>
    <w:rsid w:val="00B60173"/>
    <w:rPr>
      <w:b/>
      <w:bCs/>
    </w:rPr>
  </w:style>
  <w:style w:type="paragraph" w:styleId="TOCHeading">
    <w:name w:val="TOC Heading"/>
    <w:basedOn w:val="Heading1"/>
    <w:next w:val="Normal"/>
    <w:uiPriority w:val="39"/>
    <w:unhideWhenUsed/>
    <w:qFormat/>
    <w:rsid w:val="00FF6FF3"/>
    <w:pPr>
      <w:pageBreakBefore w:val="0"/>
      <w:spacing w:line="259" w:lineRule="auto"/>
      <w:ind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F6FF3"/>
    <w:pPr>
      <w:spacing w:after="100"/>
    </w:pPr>
  </w:style>
  <w:style w:type="character" w:styleId="Hyperlink">
    <w:name w:val="Hyperlink"/>
    <w:basedOn w:val="DefaultParagraphFont"/>
    <w:uiPriority w:val="99"/>
    <w:unhideWhenUsed/>
    <w:rsid w:val="00FF6FF3"/>
    <w:rPr>
      <w:color w:val="0563C1" w:themeColor="hyperlink"/>
      <w:u w:val="single"/>
    </w:rPr>
  </w:style>
  <w:style w:type="paragraph" w:styleId="TOC2">
    <w:name w:val="toc 2"/>
    <w:basedOn w:val="Normal"/>
    <w:next w:val="Normal"/>
    <w:autoRedefine/>
    <w:uiPriority w:val="39"/>
    <w:unhideWhenUsed/>
    <w:rsid w:val="00FF6FF3"/>
    <w:pPr>
      <w:spacing w:after="100" w:line="259" w:lineRule="auto"/>
      <w:ind w:left="220" w:firstLine="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FF6FF3"/>
    <w:pPr>
      <w:spacing w:after="100" w:line="259" w:lineRule="auto"/>
      <w:ind w:left="440" w:firstLine="0"/>
      <w:jc w:val="left"/>
    </w:pPr>
    <w:rPr>
      <w:rFonts w:asciiTheme="minorHAnsi" w:eastAsiaTheme="minorEastAsia" w:hAnsiTheme="minorHAnsi"/>
      <w:sz w:val="22"/>
      <w:szCs w:val="22"/>
    </w:rPr>
  </w:style>
  <w:style w:type="paragraph" w:styleId="Header">
    <w:name w:val="header"/>
    <w:basedOn w:val="Normal"/>
    <w:link w:val="HeaderChar"/>
    <w:uiPriority w:val="99"/>
    <w:unhideWhenUsed/>
    <w:rsid w:val="0086681D"/>
    <w:pPr>
      <w:tabs>
        <w:tab w:val="center" w:pos="4680"/>
        <w:tab w:val="right" w:pos="9360"/>
      </w:tabs>
    </w:pPr>
  </w:style>
  <w:style w:type="character" w:customStyle="1" w:styleId="HeaderChar">
    <w:name w:val="Header Char"/>
    <w:basedOn w:val="DefaultParagraphFont"/>
    <w:link w:val="Header"/>
    <w:uiPriority w:val="99"/>
    <w:rsid w:val="0086681D"/>
  </w:style>
  <w:style w:type="paragraph" w:styleId="Footer">
    <w:name w:val="footer"/>
    <w:basedOn w:val="Normal"/>
    <w:link w:val="FooterChar"/>
    <w:uiPriority w:val="99"/>
    <w:unhideWhenUsed/>
    <w:rsid w:val="0086681D"/>
    <w:pPr>
      <w:tabs>
        <w:tab w:val="center" w:pos="4680"/>
        <w:tab w:val="right" w:pos="9360"/>
      </w:tabs>
    </w:pPr>
  </w:style>
  <w:style w:type="character" w:customStyle="1" w:styleId="FooterChar">
    <w:name w:val="Footer Char"/>
    <w:basedOn w:val="DefaultParagraphFont"/>
    <w:link w:val="Footer"/>
    <w:uiPriority w:val="99"/>
    <w:rsid w:val="0086681D"/>
  </w:style>
  <w:style w:type="paragraph" w:styleId="BalloonText">
    <w:name w:val="Balloon Text"/>
    <w:basedOn w:val="Normal"/>
    <w:link w:val="BalloonTextChar"/>
    <w:uiPriority w:val="99"/>
    <w:semiHidden/>
    <w:unhideWhenUsed/>
    <w:rsid w:val="00D6708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7086"/>
    <w:rPr>
      <w:rFonts w:ascii="Segoe UI" w:hAnsi="Segoe UI" w:cs="Segoe UI"/>
      <w:sz w:val="18"/>
      <w:szCs w:val="18"/>
    </w:rPr>
  </w:style>
  <w:style w:type="character" w:customStyle="1" w:styleId="Heading2Char">
    <w:name w:val="Heading 2 Char"/>
    <w:basedOn w:val="DefaultParagraphFont"/>
    <w:link w:val="Heading2"/>
    <w:uiPriority w:val="9"/>
    <w:rsid w:val="00982743"/>
    <w:rPr>
      <w:rFonts w:asciiTheme="majorHAnsi" w:eastAsiaTheme="majorEastAsia" w:hAnsiTheme="majorHAnsi" w:cstheme="majorBidi"/>
      <w:b/>
      <w:color w:val="000000" w:themeColor="text1"/>
      <w:szCs w:val="26"/>
    </w:rPr>
  </w:style>
  <w:style w:type="character" w:customStyle="1" w:styleId="Heading3Char">
    <w:name w:val="Heading 3 Char"/>
    <w:basedOn w:val="DefaultParagraphFont"/>
    <w:link w:val="Heading3"/>
    <w:uiPriority w:val="9"/>
    <w:rsid w:val="00982743"/>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AF10F6"/>
    <w:rPr>
      <w:rFonts w:asciiTheme="majorHAnsi" w:eastAsiaTheme="majorEastAsia" w:hAnsiTheme="majorHAnsi" w:cstheme="majorBidi"/>
      <w:i/>
      <w:iCs/>
      <w:color w:val="000000" w:themeColor="text1"/>
    </w:rPr>
  </w:style>
  <w:style w:type="paragraph" w:styleId="TableofFigures">
    <w:name w:val="table of figures"/>
    <w:basedOn w:val="Normal"/>
    <w:next w:val="Normal"/>
    <w:uiPriority w:val="99"/>
    <w:unhideWhenUsed/>
    <w:rsid w:val="0085578E"/>
  </w:style>
  <w:style w:type="paragraph" w:styleId="HTMLPreformatted">
    <w:name w:val="HTML Preformatted"/>
    <w:basedOn w:val="Normal"/>
    <w:link w:val="HTMLPreformattedChar"/>
    <w:uiPriority w:val="99"/>
    <w:semiHidden/>
    <w:unhideWhenUsed/>
    <w:rsid w:val="005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5810"/>
    <w:rPr>
      <w:rFonts w:ascii="Courier New" w:eastAsia="Times New Roman" w:hAnsi="Courier New" w:cs="Courier New"/>
      <w:sz w:val="20"/>
      <w:szCs w:val="20"/>
    </w:rPr>
  </w:style>
  <w:style w:type="character" w:customStyle="1" w:styleId="y2iqfc">
    <w:name w:val="y2iqfc"/>
    <w:basedOn w:val="DefaultParagraphFont"/>
    <w:rsid w:val="00515810"/>
  </w:style>
  <w:style w:type="paragraph" w:styleId="NormalWeb">
    <w:name w:val="Normal (Web)"/>
    <w:basedOn w:val="Normal"/>
    <w:uiPriority w:val="99"/>
    <w:semiHidden/>
    <w:unhideWhenUsed/>
    <w:rsid w:val="009B127F"/>
    <w:pPr>
      <w:spacing w:before="100" w:beforeAutospacing="1" w:after="100" w:afterAutospacing="1"/>
      <w:ind w:firstLine="0"/>
      <w:jc w:val="left"/>
    </w:pPr>
    <w:rPr>
      <w:rFonts w:eastAsia="Times New Roman"/>
      <w:sz w:val="24"/>
      <w:szCs w:val="24"/>
    </w:rPr>
  </w:style>
  <w:style w:type="character" w:styleId="FollowedHyperlink">
    <w:name w:val="FollowedHyperlink"/>
    <w:basedOn w:val="DefaultParagraphFont"/>
    <w:uiPriority w:val="99"/>
    <w:semiHidden/>
    <w:unhideWhenUsed/>
    <w:rsid w:val="00B224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7279928">
      <w:bodyDiv w:val="1"/>
      <w:marLeft w:val="0"/>
      <w:marRight w:val="0"/>
      <w:marTop w:val="0"/>
      <w:marBottom w:val="0"/>
      <w:divBdr>
        <w:top w:val="none" w:sz="0" w:space="0" w:color="auto"/>
        <w:left w:val="none" w:sz="0" w:space="0" w:color="auto"/>
        <w:bottom w:val="none" w:sz="0" w:space="0" w:color="auto"/>
        <w:right w:val="none" w:sz="0" w:space="0" w:color="auto"/>
      </w:divBdr>
    </w:div>
    <w:div w:id="1693872681">
      <w:bodyDiv w:val="1"/>
      <w:marLeft w:val="0"/>
      <w:marRight w:val="0"/>
      <w:marTop w:val="0"/>
      <w:marBottom w:val="0"/>
      <w:divBdr>
        <w:top w:val="none" w:sz="0" w:space="0" w:color="auto"/>
        <w:left w:val="none" w:sz="0" w:space="0" w:color="auto"/>
        <w:bottom w:val="none" w:sz="0" w:space="0" w:color="auto"/>
        <w:right w:val="none" w:sz="0" w:space="0" w:color="auto"/>
      </w:divBdr>
    </w:div>
    <w:div w:id="2144738051">
      <w:bodyDiv w:val="1"/>
      <w:marLeft w:val="0"/>
      <w:marRight w:val="0"/>
      <w:marTop w:val="0"/>
      <w:marBottom w:val="0"/>
      <w:divBdr>
        <w:top w:val="none" w:sz="0" w:space="0" w:color="auto"/>
        <w:left w:val="none" w:sz="0" w:space="0" w:color="auto"/>
        <w:bottom w:val="none" w:sz="0" w:space="0" w:color="auto"/>
        <w:right w:val="none" w:sz="0" w:space="0" w:color="auto"/>
      </w:divBdr>
      <w:divsChild>
        <w:div w:id="1355377779">
          <w:marLeft w:val="0"/>
          <w:marRight w:val="0"/>
          <w:marTop w:val="0"/>
          <w:marBottom w:val="0"/>
          <w:divBdr>
            <w:top w:val="none" w:sz="0" w:space="0" w:color="auto"/>
            <w:left w:val="none" w:sz="0" w:space="0" w:color="auto"/>
            <w:bottom w:val="none" w:sz="0" w:space="0" w:color="auto"/>
            <w:right w:val="none" w:sz="0" w:space="0" w:color="auto"/>
          </w:divBdr>
        </w:div>
        <w:div w:id="1685403688">
          <w:marLeft w:val="0"/>
          <w:marRight w:val="0"/>
          <w:marTop w:val="0"/>
          <w:marBottom w:val="0"/>
          <w:divBdr>
            <w:top w:val="none" w:sz="0" w:space="0" w:color="auto"/>
            <w:left w:val="none" w:sz="0" w:space="0" w:color="auto"/>
            <w:bottom w:val="none" w:sz="0" w:space="0" w:color="auto"/>
            <w:right w:val="none" w:sz="0" w:space="0" w:color="auto"/>
          </w:divBdr>
          <w:divsChild>
            <w:div w:id="1115559838">
              <w:marLeft w:val="0"/>
              <w:marRight w:val="165"/>
              <w:marTop w:val="150"/>
              <w:marBottom w:val="0"/>
              <w:divBdr>
                <w:top w:val="none" w:sz="0" w:space="0" w:color="auto"/>
                <w:left w:val="none" w:sz="0" w:space="0" w:color="auto"/>
                <w:bottom w:val="none" w:sz="0" w:space="0" w:color="auto"/>
                <w:right w:val="none" w:sz="0" w:space="0" w:color="auto"/>
              </w:divBdr>
              <w:divsChild>
                <w:div w:id="1188524068">
                  <w:marLeft w:val="0"/>
                  <w:marRight w:val="0"/>
                  <w:marTop w:val="0"/>
                  <w:marBottom w:val="0"/>
                  <w:divBdr>
                    <w:top w:val="none" w:sz="0" w:space="0" w:color="auto"/>
                    <w:left w:val="none" w:sz="0" w:space="0" w:color="auto"/>
                    <w:bottom w:val="none" w:sz="0" w:space="0" w:color="auto"/>
                    <w:right w:val="none" w:sz="0" w:space="0" w:color="auto"/>
                  </w:divBdr>
                  <w:divsChild>
                    <w:div w:id="2870482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cpp/cpp_oop.asp"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youtube.com/watch?v=gB51Tla5pPI"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kenhgiaiphap.com/news/github-la-gi-cach-su-dung-github-chi-tiet-2ubc9q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9166A-1C6A-423E-BCEA-FE7A2280E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Pages>
  <Words>7844</Words>
  <Characters>44715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Thoa</dc:creator>
  <cp:keywords/>
  <dc:description/>
  <cp:lastModifiedBy>Lien</cp:lastModifiedBy>
  <cp:revision>47</cp:revision>
  <dcterms:created xsi:type="dcterms:W3CDTF">2022-11-16T04:14:00Z</dcterms:created>
  <dcterms:modified xsi:type="dcterms:W3CDTF">2022-11-20T05:19:00Z</dcterms:modified>
</cp:coreProperties>
</file>